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Look w:val="01E0"/>
      </w:tblPr>
      <w:tblGrid>
        <w:gridCol w:w="1548"/>
        <w:gridCol w:w="7920"/>
      </w:tblGrid>
      <w:tr w:rsidR="00707B6B" w:rsidRPr="001F00C4" w:rsidTr="00C021FC">
        <w:tc>
          <w:tcPr>
            <w:tcW w:w="1548" w:type="dxa"/>
          </w:tcPr>
          <w:p w:rsidR="00707B6B" w:rsidRPr="001F00C4" w:rsidRDefault="00A41BCD" w:rsidP="00C021FC">
            <w:pPr>
              <w:spacing w:after="0"/>
              <w:jc w:val="both"/>
              <w:rPr>
                <w:rFonts w:ascii="Times New Roman" w:hAnsi="Times New Roman" w:cs="Times New Roman"/>
                <w:b/>
                <w:bCs/>
                <w:sz w:val="24"/>
                <w:szCs w:val="24"/>
              </w:rPr>
            </w:pPr>
            <w:r>
              <w:rPr>
                <w:rFonts w:ascii="Times New Roman" w:hAnsi="Times New Roman" w:cs="Times New Roman"/>
                <w:b/>
                <w:bCs/>
                <w:noProof/>
                <w:sz w:val="24"/>
                <w:szCs w:val="24"/>
                <w:lang w:bidi="hi-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pt;margin-top:8.4pt;width:54.9pt;height:66.6pt;z-index:251658240" filled="t" fillcolor="blue">
                  <v:imagedata r:id="rId5" o:title=""/>
                </v:shape>
                <o:OLEObject Type="Embed" ProgID="Word.Picture.8" ShapeID="_x0000_s1026" DrawAspect="Content" ObjectID="_1759068987" r:id="rId6"/>
              </w:pict>
            </w:r>
            <w:r w:rsidR="00707B6B" w:rsidRPr="001F00C4">
              <w:rPr>
                <w:rFonts w:ascii="Times New Roman" w:hAnsi="Times New Roman" w:cs="Times New Roman"/>
                <w:sz w:val="24"/>
                <w:szCs w:val="24"/>
              </w:rPr>
              <w:br w:type="page"/>
            </w:r>
          </w:p>
        </w:tc>
        <w:tc>
          <w:tcPr>
            <w:tcW w:w="7920" w:type="dxa"/>
          </w:tcPr>
          <w:p w:rsidR="00707B6B" w:rsidRPr="001F00C4" w:rsidRDefault="00707B6B" w:rsidP="00C021FC">
            <w:pPr>
              <w:spacing w:after="0"/>
              <w:jc w:val="right"/>
              <w:rPr>
                <w:rFonts w:ascii="Times New Roman" w:hAnsi="Times New Roman" w:cs="Times New Roman"/>
                <w:b/>
                <w:bCs/>
                <w:sz w:val="24"/>
                <w:szCs w:val="24"/>
              </w:rPr>
            </w:pPr>
            <w:r w:rsidRPr="001F00C4">
              <w:rPr>
                <w:rFonts w:ascii="Times New Roman" w:hAnsi="Times New Roman" w:cs="Times New Roman"/>
                <w:b/>
                <w:bCs/>
                <w:sz w:val="24"/>
                <w:szCs w:val="24"/>
              </w:rPr>
              <w:t xml:space="preserve">COEP Technological University, </w:t>
            </w:r>
            <w:proofErr w:type="spellStart"/>
            <w:r w:rsidRPr="001F00C4">
              <w:rPr>
                <w:rFonts w:ascii="Times New Roman" w:hAnsi="Times New Roman" w:cs="Times New Roman"/>
                <w:b/>
                <w:bCs/>
                <w:sz w:val="24"/>
                <w:szCs w:val="24"/>
              </w:rPr>
              <w:t>Pune</w:t>
            </w:r>
            <w:proofErr w:type="spellEnd"/>
          </w:p>
          <w:p w:rsidR="00707B6B" w:rsidRPr="001F00C4" w:rsidRDefault="00707B6B" w:rsidP="00C021FC">
            <w:pPr>
              <w:spacing w:after="0"/>
              <w:jc w:val="right"/>
              <w:rPr>
                <w:rFonts w:ascii="Times New Roman" w:hAnsi="Times New Roman" w:cs="Times New Roman"/>
                <w:b/>
                <w:bCs/>
                <w:sz w:val="24"/>
                <w:szCs w:val="24"/>
              </w:rPr>
            </w:pPr>
            <w:r w:rsidRPr="001F00C4">
              <w:rPr>
                <w:rFonts w:ascii="Times New Roman" w:hAnsi="Times New Roman" w:cs="Times New Roman"/>
                <w:b/>
                <w:bCs/>
                <w:sz w:val="24"/>
                <w:szCs w:val="24"/>
              </w:rPr>
              <w:t>(A Unitary Public University of Government of Maharashtra)</w:t>
            </w:r>
          </w:p>
          <w:p w:rsidR="00707B6B" w:rsidRPr="001F00C4" w:rsidRDefault="00707B6B" w:rsidP="00C021FC">
            <w:pPr>
              <w:tabs>
                <w:tab w:val="center" w:pos="3852"/>
                <w:tab w:val="right" w:pos="7704"/>
              </w:tabs>
              <w:spacing w:after="0"/>
              <w:rPr>
                <w:rFonts w:ascii="Times New Roman" w:hAnsi="Times New Roman" w:cs="Times New Roman"/>
                <w:bCs/>
                <w:sz w:val="24"/>
                <w:szCs w:val="24"/>
              </w:rPr>
            </w:pPr>
            <w:r w:rsidRPr="001F00C4">
              <w:rPr>
                <w:rFonts w:ascii="Times New Roman" w:hAnsi="Times New Roman" w:cs="Times New Roman"/>
                <w:bCs/>
                <w:sz w:val="24"/>
                <w:szCs w:val="24"/>
              </w:rPr>
              <w:tab/>
              <w:t xml:space="preserve">             School of Trans-disciplinary sciences and Management  </w:t>
            </w:r>
          </w:p>
          <w:p w:rsidR="00707B6B" w:rsidRPr="001F00C4" w:rsidRDefault="00707B6B" w:rsidP="00C021FC">
            <w:pPr>
              <w:spacing w:after="0"/>
              <w:jc w:val="both"/>
              <w:rPr>
                <w:rFonts w:ascii="Times New Roman" w:hAnsi="Times New Roman" w:cs="Times New Roman"/>
                <w:sz w:val="24"/>
                <w:szCs w:val="24"/>
              </w:rPr>
            </w:pPr>
            <w:r w:rsidRPr="001F00C4">
              <w:rPr>
                <w:rFonts w:ascii="Times New Roman" w:hAnsi="Times New Roman" w:cs="Times New Roman"/>
                <w:sz w:val="24"/>
                <w:szCs w:val="24"/>
              </w:rPr>
              <w:t xml:space="preserve">                                                                                       Tel: 020-25507034 Fax: 020-25507219</w:t>
            </w:r>
          </w:p>
        </w:tc>
      </w:tr>
      <w:tr w:rsidR="00707B6B" w:rsidRPr="001F00C4" w:rsidTr="00C021FC">
        <w:tc>
          <w:tcPr>
            <w:tcW w:w="1548" w:type="dxa"/>
          </w:tcPr>
          <w:p w:rsidR="00707B6B" w:rsidRPr="001F00C4" w:rsidRDefault="00707B6B" w:rsidP="00C021FC">
            <w:pPr>
              <w:spacing w:after="0"/>
              <w:jc w:val="both"/>
              <w:rPr>
                <w:rFonts w:ascii="Times New Roman" w:hAnsi="Times New Roman" w:cs="Times New Roman"/>
                <w:b/>
                <w:bCs/>
                <w:noProof/>
                <w:sz w:val="24"/>
                <w:szCs w:val="24"/>
                <w:lang w:bidi="hi-IN"/>
              </w:rPr>
            </w:pPr>
            <w:r w:rsidRPr="001F00C4">
              <w:rPr>
                <w:rFonts w:ascii="Times New Roman" w:hAnsi="Times New Roman" w:cs="Times New Roman"/>
                <w:b/>
                <w:bCs/>
                <w:noProof/>
                <w:sz w:val="24"/>
                <w:szCs w:val="24"/>
                <w:lang w:bidi="hi-IN"/>
              </w:rPr>
              <w:t xml:space="preserve"> </w:t>
            </w:r>
          </w:p>
        </w:tc>
        <w:tc>
          <w:tcPr>
            <w:tcW w:w="7920" w:type="dxa"/>
          </w:tcPr>
          <w:p w:rsidR="00707B6B" w:rsidRPr="001F00C4" w:rsidRDefault="00707B6B" w:rsidP="00C021FC">
            <w:pPr>
              <w:spacing w:after="0"/>
              <w:jc w:val="right"/>
              <w:rPr>
                <w:rFonts w:ascii="Times New Roman" w:hAnsi="Times New Roman" w:cs="Times New Roman"/>
                <w:b/>
                <w:bCs/>
                <w:sz w:val="24"/>
                <w:szCs w:val="24"/>
              </w:rPr>
            </w:pPr>
          </w:p>
        </w:tc>
      </w:tr>
    </w:tbl>
    <w:p w:rsidR="00707B6B" w:rsidRPr="001F00C4" w:rsidRDefault="00707B6B" w:rsidP="00707B6B">
      <w:pPr>
        <w:jc w:val="both"/>
        <w:rPr>
          <w:rFonts w:ascii="Times New Roman" w:hAnsi="Times New Roman" w:cs="Times New Roman"/>
          <w:b/>
          <w:sz w:val="24"/>
          <w:szCs w:val="24"/>
        </w:rPr>
      </w:pPr>
      <w:r w:rsidRPr="001F00C4">
        <w:rPr>
          <w:rFonts w:ascii="Times New Roman" w:hAnsi="Times New Roman" w:cs="Times New Roman"/>
          <w:b/>
          <w:sz w:val="24"/>
          <w:szCs w:val="24"/>
        </w:rPr>
        <w:t>Syllabus:</w:t>
      </w:r>
    </w:p>
    <w:p w:rsidR="00707B6B" w:rsidRPr="001F00C4" w:rsidRDefault="00707B6B" w:rsidP="00707B6B">
      <w:pPr>
        <w:jc w:val="both"/>
        <w:rPr>
          <w:rFonts w:ascii="Times New Roman" w:hAnsi="Times New Roman" w:cs="Times New Roman"/>
          <w:b/>
          <w:sz w:val="24"/>
          <w:szCs w:val="24"/>
        </w:rPr>
      </w:pPr>
      <w:r w:rsidRPr="001F00C4">
        <w:rPr>
          <w:rFonts w:ascii="Times New Roman" w:hAnsi="Times New Roman" w:cs="Times New Roman"/>
          <w:b/>
          <w:sz w:val="24"/>
          <w:szCs w:val="24"/>
        </w:rPr>
        <w:t>-------------------------------------------------------------------------------------------------------------------</w:t>
      </w:r>
    </w:p>
    <w:p w:rsidR="00707B6B" w:rsidRPr="001F00C4" w:rsidRDefault="00707B6B" w:rsidP="00707B6B">
      <w:pPr>
        <w:jc w:val="both"/>
        <w:rPr>
          <w:rFonts w:ascii="Times New Roman" w:hAnsi="Times New Roman" w:cs="Times New Roman"/>
          <w:b/>
          <w:sz w:val="24"/>
          <w:szCs w:val="24"/>
        </w:rPr>
      </w:pPr>
      <w:r w:rsidRPr="001F00C4">
        <w:rPr>
          <w:rFonts w:ascii="Times New Roman" w:hAnsi="Times New Roman" w:cs="Times New Roman"/>
          <w:b/>
          <w:sz w:val="24"/>
          <w:szCs w:val="24"/>
        </w:rPr>
        <w:t>Unit 04: (6L)</w:t>
      </w:r>
    </w:p>
    <w:p w:rsidR="00707B6B" w:rsidRPr="001F00C4" w:rsidRDefault="009479E7" w:rsidP="009479E7">
      <w:pPr>
        <w:pStyle w:val="ListParagraph"/>
        <w:ind w:left="0"/>
        <w:jc w:val="both"/>
        <w:rPr>
          <w:rFonts w:ascii="Times New Roman" w:hAnsi="Times New Roman" w:cs="Times New Roman"/>
          <w:sz w:val="24"/>
          <w:szCs w:val="24"/>
        </w:rPr>
      </w:pPr>
      <w:r w:rsidRPr="001F00C4">
        <w:rPr>
          <w:rFonts w:ascii="Times New Roman" w:hAnsi="Times New Roman" w:cs="Times New Roman"/>
          <w:sz w:val="24"/>
          <w:szCs w:val="24"/>
        </w:rPr>
        <w:t>Expression and Transmission of genetic information:</w:t>
      </w:r>
    </w:p>
    <w:p w:rsidR="009479E7" w:rsidRPr="001F00C4" w:rsidRDefault="009479E7" w:rsidP="009479E7">
      <w:pPr>
        <w:pStyle w:val="ListParagraph"/>
        <w:ind w:left="0"/>
        <w:jc w:val="both"/>
        <w:rPr>
          <w:rFonts w:ascii="Times New Roman" w:hAnsi="Times New Roman" w:cs="Times New Roman"/>
          <w:sz w:val="24"/>
          <w:szCs w:val="24"/>
        </w:rPr>
      </w:pPr>
      <w:r w:rsidRPr="001F00C4">
        <w:rPr>
          <w:rFonts w:ascii="Times New Roman" w:hAnsi="Times New Roman" w:cs="Times New Roman"/>
          <w:sz w:val="24"/>
          <w:szCs w:val="24"/>
        </w:rPr>
        <w:t>DNA replication, enzyme driven process of DNA Cloning,</w:t>
      </w:r>
    </w:p>
    <w:p w:rsidR="009479E7" w:rsidRPr="001F00C4" w:rsidRDefault="009479E7" w:rsidP="009479E7">
      <w:pPr>
        <w:pStyle w:val="ListParagraph"/>
        <w:ind w:left="0"/>
        <w:jc w:val="both"/>
        <w:rPr>
          <w:rFonts w:ascii="Times New Roman" w:hAnsi="Times New Roman" w:cs="Times New Roman"/>
          <w:sz w:val="24"/>
          <w:szCs w:val="24"/>
        </w:rPr>
      </w:pPr>
      <w:r w:rsidRPr="001F00C4">
        <w:rPr>
          <w:rFonts w:ascii="Times New Roman" w:hAnsi="Times New Roman" w:cs="Times New Roman"/>
          <w:sz w:val="24"/>
          <w:szCs w:val="24"/>
        </w:rPr>
        <w:t>Protein synthesis: transcription and Translati</w:t>
      </w:r>
      <w:r w:rsidR="001F00C4">
        <w:rPr>
          <w:rFonts w:ascii="Times New Roman" w:hAnsi="Times New Roman" w:cs="Times New Roman"/>
          <w:sz w:val="24"/>
          <w:szCs w:val="24"/>
        </w:rPr>
        <w:t>on techniques for optimization</w:t>
      </w:r>
      <w:r w:rsidRPr="001F00C4">
        <w:rPr>
          <w:rFonts w:ascii="Times New Roman" w:hAnsi="Times New Roman" w:cs="Times New Roman"/>
          <w:sz w:val="24"/>
          <w:szCs w:val="24"/>
        </w:rPr>
        <w:t xml:space="preserve">- </w:t>
      </w:r>
    </w:p>
    <w:p w:rsidR="009479E7" w:rsidRPr="001F00C4" w:rsidRDefault="009479E7" w:rsidP="001F00C4">
      <w:pPr>
        <w:jc w:val="both"/>
        <w:rPr>
          <w:rFonts w:ascii="Times New Roman" w:hAnsi="Times New Roman" w:cs="Times New Roman"/>
          <w:sz w:val="24"/>
          <w:szCs w:val="24"/>
        </w:rPr>
      </w:pPr>
      <w:r w:rsidRPr="001F00C4">
        <w:rPr>
          <w:rFonts w:ascii="Times New Roman" w:hAnsi="Times New Roman" w:cs="Times New Roman"/>
          <w:sz w:val="24"/>
          <w:szCs w:val="24"/>
        </w:rPr>
        <w:t>At molecular level: recombinant DNA technology, DNA hybridization, PCR, DNA microarray</w:t>
      </w:r>
    </w:p>
    <w:p w:rsidR="00707B6B" w:rsidRPr="001F00C4" w:rsidRDefault="00707B6B" w:rsidP="00707B6B">
      <w:pPr>
        <w:jc w:val="both"/>
        <w:rPr>
          <w:rFonts w:ascii="Times New Roman" w:hAnsi="Times New Roman" w:cs="Times New Roman"/>
          <w:sz w:val="24"/>
          <w:szCs w:val="24"/>
        </w:rPr>
      </w:pPr>
      <w:r w:rsidRPr="001F00C4">
        <w:rPr>
          <w:rFonts w:ascii="Times New Roman" w:hAnsi="Times New Roman" w:cs="Times New Roman"/>
          <w:b/>
          <w:sz w:val="24"/>
          <w:szCs w:val="24"/>
        </w:rPr>
        <w:t>-------------------------------------------------------------------------------------------------------------------</w:t>
      </w:r>
    </w:p>
    <w:p w:rsidR="003A0CBA" w:rsidRDefault="003A0CBA" w:rsidP="009479E7">
      <w:pPr>
        <w:jc w:val="center"/>
        <w:rPr>
          <w:rFonts w:ascii="Times New Roman" w:hAnsi="Times New Roman" w:cs="Times New Roman"/>
          <w:b/>
          <w:sz w:val="24"/>
          <w:szCs w:val="24"/>
        </w:rPr>
      </w:pPr>
      <w:r>
        <w:rPr>
          <w:rFonts w:ascii="Times New Roman" w:hAnsi="Times New Roman" w:cs="Times New Roman"/>
          <w:b/>
          <w:sz w:val="24"/>
          <w:szCs w:val="24"/>
        </w:rPr>
        <w:t>Central Dogma of Molecular Biology</w:t>
      </w:r>
    </w:p>
    <w:p w:rsidR="003A0CBA" w:rsidRDefault="003A0CBA" w:rsidP="009479E7">
      <w:pPr>
        <w:jc w:val="center"/>
        <w:rPr>
          <w:rFonts w:ascii="Times New Roman" w:hAnsi="Times New Roman" w:cs="Times New Roman"/>
          <w:b/>
          <w:sz w:val="24"/>
          <w:szCs w:val="24"/>
        </w:rPr>
      </w:pPr>
      <w:r>
        <w:rPr>
          <w:noProof/>
        </w:rPr>
        <w:drawing>
          <wp:inline distT="0" distB="0" distL="0" distR="0">
            <wp:extent cx="5943600" cy="2685122"/>
            <wp:effectExtent l="19050" t="0" r="0" b="0"/>
            <wp:docPr id="10" name="Picture 5" descr="http://personal.cityu.edu.hk/liangdai/post/central-dogma-translation-transcription/featu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ersonal.cityu.edu.hk/liangdai/post/central-dogma-translation-transcription/featured.jpg"/>
                    <pic:cNvPicPr>
                      <a:picLocks noChangeAspect="1" noChangeArrowheads="1"/>
                    </pic:cNvPicPr>
                  </pic:nvPicPr>
                  <pic:blipFill>
                    <a:blip r:embed="rId7"/>
                    <a:srcRect/>
                    <a:stretch>
                      <a:fillRect/>
                    </a:stretch>
                  </pic:blipFill>
                  <pic:spPr bwMode="auto">
                    <a:xfrm>
                      <a:off x="0" y="0"/>
                      <a:ext cx="5943600" cy="2685122"/>
                    </a:xfrm>
                    <a:prstGeom prst="rect">
                      <a:avLst/>
                    </a:prstGeom>
                    <a:noFill/>
                    <a:ln w="9525">
                      <a:noFill/>
                      <a:miter lim="800000"/>
                      <a:headEnd/>
                      <a:tailEnd/>
                    </a:ln>
                  </pic:spPr>
                </pic:pic>
              </a:graphicData>
            </a:graphic>
          </wp:inline>
        </w:drawing>
      </w:r>
    </w:p>
    <w:p w:rsidR="009479E7" w:rsidRPr="001F00C4" w:rsidRDefault="009479E7" w:rsidP="009479E7">
      <w:pPr>
        <w:jc w:val="center"/>
        <w:rPr>
          <w:rFonts w:ascii="Times New Roman" w:hAnsi="Times New Roman" w:cs="Times New Roman"/>
          <w:b/>
          <w:sz w:val="24"/>
          <w:szCs w:val="24"/>
        </w:rPr>
      </w:pPr>
      <w:r w:rsidRPr="001F00C4">
        <w:rPr>
          <w:rFonts w:ascii="Times New Roman" w:hAnsi="Times New Roman" w:cs="Times New Roman"/>
          <w:b/>
          <w:sz w:val="24"/>
          <w:szCs w:val="24"/>
        </w:rPr>
        <w:t>DNA Replication</w:t>
      </w:r>
    </w:p>
    <w:p w:rsidR="009479E7" w:rsidRPr="001F00C4" w:rsidRDefault="009479E7" w:rsidP="009479E7">
      <w:pPr>
        <w:jc w:val="center"/>
        <w:rPr>
          <w:rFonts w:ascii="Times New Roman" w:hAnsi="Times New Roman" w:cs="Times New Roman"/>
          <w:b/>
          <w:sz w:val="24"/>
          <w:szCs w:val="24"/>
          <w:u w:val="single"/>
        </w:rPr>
      </w:pPr>
    </w:p>
    <w:p w:rsidR="009479E7" w:rsidRPr="001F00C4" w:rsidRDefault="009479E7" w:rsidP="009479E7">
      <w:pPr>
        <w:rPr>
          <w:rFonts w:ascii="Times New Roman" w:hAnsi="Times New Roman" w:cs="Times New Roman"/>
          <w:sz w:val="24"/>
          <w:szCs w:val="24"/>
        </w:rPr>
      </w:pPr>
      <w:r w:rsidRPr="001F00C4">
        <w:rPr>
          <w:rFonts w:ascii="Times New Roman" w:hAnsi="Times New Roman" w:cs="Times New Roman"/>
          <w:b/>
          <w:bCs/>
          <w:sz w:val="24"/>
          <w:szCs w:val="24"/>
        </w:rPr>
        <w:t xml:space="preserve">DNA </w:t>
      </w:r>
      <w:r w:rsidRPr="001F00C4">
        <w:rPr>
          <w:rFonts w:ascii="Times New Roman" w:hAnsi="Times New Roman" w:cs="Times New Roman"/>
          <w:bCs/>
          <w:sz w:val="24"/>
          <w:szCs w:val="24"/>
        </w:rPr>
        <w:t>is capable of self reproduction</w:t>
      </w:r>
      <w:r w:rsidRPr="001F00C4">
        <w:rPr>
          <w:rFonts w:ascii="Times New Roman" w:hAnsi="Times New Roman" w:cs="Times New Roman"/>
          <w:sz w:val="24"/>
          <w:szCs w:val="24"/>
        </w:rPr>
        <w:t xml:space="preserve">. Parent DNA produces two daughter DNA molecules which are exact copies / </w:t>
      </w:r>
      <w:proofErr w:type="gramStart"/>
      <w:r w:rsidRPr="001F00C4">
        <w:rPr>
          <w:rFonts w:ascii="Times New Roman" w:hAnsi="Times New Roman" w:cs="Times New Roman"/>
          <w:sz w:val="24"/>
          <w:szCs w:val="24"/>
        </w:rPr>
        <w:t>replicas  of</w:t>
      </w:r>
      <w:proofErr w:type="gramEnd"/>
      <w:r w:rsidRPr="001F00C4">
        <w:rPr>
          <w:rFonts w:ascii="Times New Roman" w:hAnsi="Times New Roman" w:cs="Times New Roman"/>
          <w:sz w:val="24"/>
          <w:szCs w:val="24"/>
        </w:rPr>
        <w:t xml:space="preserve"> parent DNA in N2 base sequence. Hence DNA duplication is called as DNA replication.</w:t>
      </w:r>
    </w:p>
    <w:p w:rsidR="009479E7" w:rsidRPr="001F00C4" w:rsidRDefault="003A0CBA" w:rsidP="009479E7">
      <w:pPr>
        <w:rPr>
          <w:rFonts w:ascii="Times New Roman" w:hAnsi="Times New Roman" w:cs="Times New Roman"/>
          <w:sz w:val="24"/>
          <w:szCs w:val="24"/>
          <w:u w:val="single"/>
        </w:rPr>
      </w:pPr>
      <w:r>
        <w:rPr>
          <w:noProof/>
        </w:rPr>
        <w:lastRenderedPageBreak/>
        <w:drawing>
          <wp:inline distT="0" distB="0" distL="0" distR="0">
            <wp:extent cx="5943600" cy="4457700"/>
            <wp:effectExtent l="19050" t="0" r="0" b="0"/>
            <wp:docPr id="9" name="Picture 2" descr="DNA Metabolism Replication, Repair, Recombination CH353 April 1,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NA Metabolism Replication, Repair, Recombination CH353 April 1, ppt  download"/>
                    <pic:cNvPicPr>
                      <a:picLocks noChangeAspect="1" noChangeArrowheads="1"/>
                    </pic:cNvPicPr>
                  </pic:nvPicPr>
                  <pic:blipFill>
                    <a:blip r:embed="rId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479E7" w:rsidRPr="001F00C4" w:rsidRDefault="009479E7" w:rsidP="009479E7">
      <w:pPr>
        <w:outlineLvl w:val="0"/>
        <w:rPr>
          <w:rFonts w:ascii="Times New Roman" w:hAnsi="Times New Roman" w:cs="Times New Roman"/>
          <w:b/>
          <w:sz w:val="24"/>
          <w:szCs w:val="24"/>
        </w:rPr>
      </w:pPr>
      <w:r w:rsidRPr="001F00C4">
        <w:rPr>
          <w:rFonts w:ascii="Times New Roman" w:hAnsi="Times New Roman" w:cs="Times New Roman"/>
          <w:b/>
          <w:bCs/>
          <w:kern w:val="36"/>
          <w:sz w:val="24"/>
          <w:szCs w:val="24"/>
        </w:rPr>
        <w:t>Steps of DNA Replication --</w:t>
      </w:r>
      <w:r w:rsidRPr="001F00C4">
        <w:rPr>
          <w:rFonts w:ascii="Times New Roman" w:hAnsi="Times New Roman" w:cs="Times New Roman"/>
          <w:sz w:val="24"/>
          <w:szCs w:val="24"/>
        </w:rPr>
        <w:br/>
      </w:r>
    </w:p>
    <w:p w:rsidR="009479E7" w:rsidRPr="001F00C4" w:rsidRDefault="009479E7" w:rsidP="009479E7">
      <w:pPr>
        <w:outlineLvl w:val="0"/>
        <w:rPr>
          <w:rFonts w:ascii="Times New Roman" w:hAnsi="Times New Roman" w:cs="Times New Roman"/>
          <w:sz w:val="24"/>
          <w:szCs w:val="24"/>
        </w:rPr>
      </w:pPr>
      <w:proofErr w:type="gramStart"/>
      <w:r w:rsidRPr="001F00C4">
        <w:rPr>
          <w:rFonts w:ascii="Times New Roman" w:hAnsi="Times New Roman" w:cs="Times New Roman"/>
          <w:b/>
          <w:sz w:val="24"/>
          <w:szCs w:val="24"/>
        </w:rPr>
        <w:t>1)</w:t>
      </w:r>
      <w:r w:rsidRPr="001F00C4">
        <w:rPr>
          <w:rFonts w:ascii="Times New Roman" w:hAnsi="Times New Roman" w:cs="Times New Roman"/>
          <w:sz w:val="24"/>
          <w:szCs w:val="24"/>
        </w:rPr>
        <w:t>The</w:t>
      </w:r>
      <w:proofErr w:type="gramEnd"/>
      <w:r w:rsidRPr="001F00C4">
        <w:rPr>
          <w:rFonts w:ascii="Times New Roman" w:hAnsi="Times New Roman" w:cs="Times New Roman"/>
          <w:sz w:val="24"/>
          <w:szCs w:val="24"/>
        </w:rPr>
        <w:t xml:space="preserve"> first major step for the </w:t>
      </w:r>
      <w:r w:rsidRPr="001F00C4">
        <w:rPr>
          <w:rFonts w:ascii="Times New Roman" w:hAnsi="Times New Roman" w:cs="Times New Roman"/>
          <w:b/>
          <w:bCs/>
          <w:sz w:val="24"/>
          <w:szCs w:val="24"/>
        </w:rPr>
        <w:t>DNA Replication</w:t>
      </w:r>
      <w:r w:rsidRPr="001F00C4">
        <w:rPr>
          <w:rFonts w:ascii="Times New Roman" w:hAnsi="Times New Roman" w:cs="Times New Roman"/>
          <w:sz w:val="24"/>
          <w:szCs w:val="24"/>
        </w:rPr>
        <w:t xml:space="preserve"> to take place is the breaking of hydrogen bonds between bases of the two </w:t>
      </w:r>
      <w:proofErr w:type="spellStart"/>
      <w:r w:rsidRPr="001F00C4">
        <w:rPr>
          <w:rFonts w:ascii="Times New Roman" w:hAnsi="Times New Roman" w:cs="Times New Roman"/>
          <w:sz w:val="24"/>
          <w:szCs w:val="24"/>
        </w:rPr>
        <w:t>antiparallel</w:t>
      </w:r>
      <w:proofErr w:type="spellEnd"/>
      <w:r w:rsidRPr="001F00C4">
        <w:rPr>
          <w:rFonts w:ascii="Times New Roman" w:hAnsi="Times New Roman" w:cs="Times New Roman"/>
          <w:sz w:val="24"/>
          <w:szCs w:val="24"/>
        </w:rPr>
        <w:t xml:space="preserve"> strands. The </w:t>
      </w:r>
      <w:proofErr w:type="spellStart"/>
      <w:r w:rsidRPr="001F00C4">
        <w:rPr>
          <w:rFonts w:ascii="Times New Roman" w:hAnsi="Times New Roman" w:cs="Times New Roman"/>
          <w:sz w:val="24"/>
          <w:szCs w:val="24"/>
        </w:rPr>
        <w:t>unwounding</w:t>
      </w:r>
      <w:proofErr w:type="spellEnd"/>
      <w:r w:rsidRPr="001F00C4">
        <w:rPr>
          <w:rFonts w:ascii="Times New Roman" w:hAnsi="Times New Roman" w:cs="Times New Roman"/>
          <w:sz w:val="24"/>
          <w:szCs w:val="24"/>
        </w:rPr>
        <w:t xml:space="preserve"> of the two strands is the starting point. </w:t>
      </w:r>
    </w:p>
    <w:p w:rsidR="009479E7" w:rsidRPr="001F00C4" w:rsidRDefault="009479E7" w:rsidP="009479E7">
      <w:pPr>
        <w:outlineLvl w:val="0"/>
        <w:rPr>
          <w:rFonts w:ascii="Times New Roman" w:hAnsi="Times New Roman" w:cs="Times New Roman"/>
          <w:b/>
          <w:sz w:val="24"/>
          <w:szCs w:val="24"/>
        </w:rPr>
      </w:pPr>
    </w:p>
    <w:p w:rsidR="009479E7" w:rsidRPr="001F00C4" w:rsidRDefault="009479E7" w:rsidP="009479E7">
      <w:pPr>
        <w:outlineLvl w:val="0"/>
        <w:rPr>
          <w:rFonts w:ascii="Times New Roman" w:hAnsi="Times New Roman" w:cs="Times New Roman"/>
          <w:b/>
          <w:sz w:val="24"/>
          <w:szCs w:val="24"/>
        </w:rPr>
      </w:pPr>
      <w:proofErr w:type="gramStart"/>
      <w:r w:rsidRPr="001F00C4">
        <w:rPr>
          <w:rFonts w:ascii="Times New Roman" w:hAnsi="Times New Roman" w:cs="Times New Roman"/>
          <w:b/>
          <w:sz w:val="24"/>
          <w:szCs w:val="24"/>
        </w:rPr>
        <w:t>2)</w:t>
      </w:r>
      <w:r w:rsidRPr="001F00C4">
        <w:rPr>
          <w:rFonts w:ascii="Times New Roman" w:hAnsi="Times New Roman" w:cs="Times New Roman"/>
          <w:sz w:val="24"/>
          <w:szCs w:val="24"/>
        </w:rPr>
        <w:t>Activation</w:t>
      </w:r>
      <w:proofErr w:type="gramEnd"/>
      <w:r w:rsidRPr="001F00C4">
        <w:rPr>
          <w:rFonts w:ascii="Times New Roman" w:hAnsi="Times New Roman" w:cs="Times New Roman"/>
          <w:sz w:val="24"/>
          <w:szCs w:val="24"/>
        </w:rPr>
        <w:t xml:space="preserve"> of </w:t>
      </w:r>
      <w:proofErr w:type="spellStart"/>
      <w:r w:rsidRPr="001F00C4">
        <w:rPr>
          <w:rFonts w:ascii="Times New Roman" w:hAnsi="Times New Roman" w:cs="Times New Roman"/>
          <w:sz w:val="24"/>
          <w:szCs w:val="24"/>
        </w:rPr>
        <w:t>deoxyribonucleotides</w:t>
      </w:r>
      <w:proofErr w:type="spellEnd"/>
      <w:r w:rsidRPr="001F00C4">
        <w:rPr>
          <w:rFonts w:ascii="Times New Roman" w:hAnsi="Times New Roman" w:cs="Times New Roman"/>
          <w:sz w:val="24"/>
          <w:szCs w:val="24"/>
        </w:rPr>
        <w:t xml:space="preserve"> by energy &amp; enzyme </w:t>
      </w:r>
      <w:proofErr w:type="spellStart"/>
      <w:r w:rsidRPr="001F00C4">
        <w:rPr>
          <w:rFonts w:ascii="Times New Roman" w:hAnsi="Times New Roman" w:cs="Times New Roman"/>
          <w:b/>
          <w:sz w:val="24"/>
          <w:szCs w:val="24"/>
        </w:rPr>
        <w:t>Phosphorylase</w:t>
      </w:r>
      <w:proofErr w:type="spellEnd"/>
      <w:r w:rsidRPr="001F00C4">
        <w:rPr>
          <w:rFonts w:ascii="Times New Roman" w:hAnsi="Times New Roman" w:cs="Times New Roman"/>
          <w:b/>
          <w:sz w:val="24"/>
          <w:szCs w:val="24"/>
        </w:rPr>
        <w:t>.</w:t>
      </w:r>
    </w:p>
    <w:p w:rsidR="009479E7" w:rsidRPr="001F00C4" w:rsidRDefault="009479E7" w:rsidP="009479E7">
      <w:pPr>
        <w:outlineLvl w:val="0"/>
        <w:rPr>
          <w:rFonts w:ascii="Times New Roman" w:hAnsi="Times New Roman" w:cs="Times New Roman"/>
          <w:b/>
          <w:sz w:val="24"/>
          <w:szCs w:val="24"/>
        </w:rPr>
      </w:pPr>
    </w:p>
    <w:p w:rsidR="009479E7" w:rsidRPr="001F00C4" w:rsidRDefault="009479E7" w:rsidP="009479E7">
      <w:pPr>
        <w:outlineLvl w:val="0"/>
        <w:rPr>
          <w:rFonts w:ascii="Times New Roman" w:hAnsi="Times New Roman" w:cs="Times New Roman"/>
          <w:sz w:val="24"/>
          <w:szCs w:val="24"/>
        </w:rPr>
      </w:pPr>
      <w:proofErr w:type="gramStart"/>
      <w:r w:rsidRPr="001F00C4">
        <w:rPr>
          <w:rFonts w:ascii="Times New Roman" w:hAnsi="Times New Roman" w:cs="Times New Roman"/>
          <w:b/>
          <w:sz w:val="24"/>
          <w:szCs w:val="24"/>
        </w:rPr>
        <w:t>3)</w:t>
      </w:r>
      <w:r w:rsidRPr="001F00C4">
        <w:rPr>
          <w:rFonts w:ascii="Times New Roman" w:hAnsi="Times New Roman" w:cs="Times New Roman"/>
          <w:sz w:val="24"/>
          <w:szCs w:val="24"/>
        </w:rPr>
        <w:t>Enzyme</w:t>
      </w:r>
      <w:proofErr w:type="gramEnd"/>
      <w:r w:rsidRPr="001F00C4">
        <w:rPr>
          <w:rFonts w:ascii="Times New Roman" w:hAnsi="Times New Roman" w:cs="Times New Roman"/>
          <w:sz w:val="24"/>
          <w:szCs w:val="24"/>
        </w:rPr>
        <w:t xml:space="preserve"> </w:t>
      </w:r>
      <w:proofErr w:type="spellStart"/>
      <w:r w:rsidRPr="001F00C4">
        <w:rPr>
          <w:rFonts w:ascii="Times New Roman" w:hAnsi="Times New Roman" w:cs="Times New Roman"/>
          <w:b/>
          <w:sz w:val="24"/>
          <w:szCs w:val="24"/>
        </w:rPr>
        <w:t>Endonuclease</w:t>
      </w:r>
      <w:proofErr w:type="spellEnd"/>
      <w:r w:rsidRPr="001F00C4">
        <w:rPr>
          <w:rFonts w:ascii="Times New Roman" w:hAnsi="Times New Roman" w:cs="Times New Roman"/>
          <w:b/>
          <w:sz w:val="24"/>
          <w:szCs w:val="24"/>
        </w:rPr>
        <w:t xml:space="preserve"> </w:t>
      </w:r>
      <w:r w:rsidRPr="001F00C4">
        <w:rPr>
          <w:rFonts w:ascii="Times New Roman" w:hAnsi="Times New Roman" w:cs="Times New Roman"/>
          <w:sz w:val="24"/>
          <w:szCs w:val="24"/>
        </w:rPr>
        <w:t xml:space="preserve">makes cut to one of the strands of DNA. The splitting happens in places of the chains which are rich in A-T. That is because there are only two bonds between Adenine and Thymine (there are three hydrogen bonds between Cytosine and Guanine). </w:t>
      </w:r>
      <w:proofErr w:type="spellStart"/>
      <w:r w:rsidRPr="001F00C4">
        <w:rPr>
          <w:rFonts w:ascii="Times New Roman" w:hAnsi="Times New Roman" w:cs="Times New Roman"/>
          <w:b/>
          <w:bCs/>
          <w:sz w:val="24"/>
          <w:szCs w:val="24"/>
        </w:rPr>
        <w:t>Helicase</w:t>
      </w:r>
      <w:proofErr w:type="spellEnd"/>
      <w:r w:rsidRPr="001F00C4">
        <w:rPr>
          <w:rFonts w:ascii="Times New Roman" w:hAnsi="Times New Roman" w:cs="Times New Roman"/>
          <w:sz w:val="24"/>
          <w:szCs w:val="24"/>
        </w:rPr>
        <w:t xml:space="preserve"> is the enzyme that splits the two strands. The initiation point where the splitting starts is called "origin of replication". The structure that is created is known as "</w:t>
      </w:r>
      <w:r w:rsidRPr="001F00C4">
        <w:rPr>
          <w:rFonts w:ascii="Times New Roman" w:hAnsi="Times New Roman" w:cs="Times New Roman"/>
          <w:b/>
          <w:bCs/>
          <w:sz w:val="24"/>
          <w:szCs w:val="24"/>
        </w:rPr>
        <w:t>Replication Fork”.</w:t>
      </w:r>
    </w:p>
    <w:p w:rsidR="009479E7" w:rsidRPr="001F00C4" w:rsidRDefault="009479E7" w:rsidP="009479E7">
      <w:pPr>
        <w:outlineLvl w:val="0"/>
        <w:rPr>
          <w:rFonts w:ascii="Times New Roman" w:hAnsi="Times New Roman" w:cs="Times New Roman"/>
          <w:b/>
          <w:sz w:val="24"/>
          <w:szCs w:val="24"/>
        </w:rPr>
      </w:pPr>
    </w:p>
    <w:p w:rsidR="009479E7" w:rsidRPr="001F00C4" w:rsidRDefault="009479E7" w:rsidP="009479E7">
      <w:pPr>
        <w:outlineLvl w:val="0"/>
        <w:rPr>
          <w:ins w:id="0" w:author="Unknown"/>
          <w:rFonts w:ascii="Times New Roman" w:hAnsi="Times New Roman" w:cs="Times New Roman"/>
          <w:bCs/>
          <w:kern w:val="36"/>
          <w:sz w:val="24"/>
          <w:szCs w:val="24"/>
        </w:rPr>
      </w:pPr>
      <w:proofErr w:type="gramStart"/>
      <w:r w:rsidRPr="001F00C4">
        <w:rPr>
          <w:rFonts w:ascii="Times New Roman" w:hAnsi="Times New Roman" w:cs="Times New Roman"/>
          <w:b/>
          <w:sz w:val="24"/>
          <w:szCs w:val="24"/>
        </w:rPr>
        <w:lastRenderedPageBreak/>
        <w:t>4)</w:t>
      </w:r>
      <w:proofErr w:type="spellStart"/>
      <w:r w:rsidRPr="001F00C4">
        <w:rPr>
          <w:rFonts w:ascii="Times New Roman" w:hAnsi="Times New Roman" w:cs="Times New Roman"/>
          <w:b/>
          <w:sz w:val="24"/>
          <w:szCs w:val="24"/>
        </w:rPr>
        <w:t>Topoisomerase</w:t>
      </w:r>
      <w:proofErr w:type="spellEnd"/>
      <w:proofErr w:type="gramEnd"/>
      <w:r w:rsidRPr="001F00C4">
        <w:rPr>
          <w:rFonts w:ascii="Times New Roman" w:hAnsi="Times New Roman" w:cs="Times New Roman"/>
          <w:b/>
          <w:sz w:val="24"/>
          <w:szCs w:val="24"/>
        </w:rPr>
        <w:t>, helix destabilizing protein</w:t>
      </w:r>
      <w:r w:rsidRPr="001F00C4">
        <w:rPr>
          <w:rFonts w:ascii="Times New Roman" w:hAnsi="Times New Roman" w:cs="Times New Roman"/>
          <w:sz w:val="24"/>
          <w:szCs w:val="24"/>
        </w:rPr>
        <w:t xml:space="preserve"> stabilize replication fork.</w:t>
      </w:r>
      <w:r w:rsidRPr="001F00C4">
        <w:rPr>
          <w:rFonts w:ascii="Times New Roman" w:hAnsi="Times New Roman" w:cs="Times New Roman"/>
          <w:noProof/>
          <w:sz w:val="24"/>
          <w:szCs w:val="24"/>
        </w:rPr>
        <w:drawing>
          <wp:anchor distT="0" distB="0" distL="114300" distR="114300" simplePos="0" relativeHeight="251664384" behindDoc="0" locked="0" layoutInCell="1" allowOverlap="1">
            <wp:simplePos x="0" y="0"/>
            <wp:positionH relativeFrom="column">
              <wp:posOffset>1924050</wp:posOffset>
            </wp:positionH>
            <wp:positionV relativeFrom="paragraph">
              <wp:posOffset>239395</wp:posOffset>
            </wp:positionV>
            <wp:extent cx="1828800" cy="1775460"/>
            <wp:effectExtent l="19050" t="0" r="0" b="0"/>
            <wp:wrapTopAndBottom/>
            <wp:docPr id="1" name="Picture 3" descr="Breaking of hydrogen bonds between b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of hydrogen bonds between bases"/>
                    <pic:cNvPicPr>
                      <a:picLocks noChangeAspect="1" noChangeArrowheads="1"/>
                    </pic:cNvPicPr>
                  </pic:nvPicPr>
                  <pic:blipFill>
                    <a:blip r:embed="rId9"/>
                    <a:srcRect/>
                    <a:stretch>
                      <a:fillRect/>
                    </a:stretch>
                  </pic:blipFill>
                  <pic:spPr bwMode="auto">
                    <a:xfrm>
                      <a:off x="0" y="0"/>
                      <a:ext cx="1828800" cy="1775460"/>
                    </a:xfrm>
                    <a:prstGeom prst="rect">
                      <a:avLst/>
                    </a:prstGeom>
                    <a:noFill/>
                    <a:ln w="9525">
                      <a:noFill/>
                      <a:miter lim="800000"/>
                      <a:headEnd/>
                      <a:tailEnd/>
                    </a:ln>
                  </pic:spPr>
                </pic:pic>
              </a:graphicData>
            </a:graphic>
          </wp:anchor>
        </w:drawing>
      </w:r>
      <w:r w:rsidRPr="001F00C4">
        <w:rPr>
          <w:rFonts w:ascii="Times New Roman" w:hAnsi="Times New Roman" w:cs="Times New Roman"/>
          <w:sz w:val="24"/>
          <w:szCs w:val="24"/>
        </w:rPr>
        <w:br/>
      </w:r>
      <w:r w:rsidRPr="001F00C4">
        <w:rPr>
          <w:rFonts w:ascii="Times New Roman" w:hAnsi="Times New Roman" w:cs="Times New Roman"/>
          <w:sz w:val="24"/>
          <w:szCs w:val="24"/>
        </w:rPr>
        <w:br/>
      </w:r>
      <w:r w:rsidRPr="001F00C4">
        <w:rPr>
          <w:rFonts w:ascii="Times New Roman" w:hAnsi="Times New Roman" w:cs="Times New Roman"/>
          <w:b/>
          <w:color w:val="000000"/>
          <w:sz w:val="24"/>
          <w:szCs w:val="24"/>
        </w:rPr>
        <w:t xml:space="preserve">5) </w:t>
      </w:r>
      <w:proofErr w:type="spellStart"/>
      <w:r w:rsidRPr="001F00C4">
        <w:rPr>
          <w:rFonts w:ascii="Times New Roman" w:hAnsi="Times New Roman" w:cs="Times New Roman"/>
          <w:b/>
          <w:color w:val="000000"/>
          <w:sz w:val="24"/>
          <w:szCs w:val="24"/>
        </w:rPr>
        <w:t>Primase</w:t>
      </w:r>
      <w:proofErr w:type="spellEnd"/>
      <w:r w:rsidRPr="001F00C4">
        <w:rPr>
          <w:rFonts w:ascii="Times New Roman" w:hAnsi="Times New Roman" w:cs="Times New Roman"/>
          <w:b/>
          <w:color w:val="000000"/>
          <w:sz w:val="24"/>
          <w:szCs w:val="24"/>
        </w:rPr>
        <w:t xml:space="preserve"> </w:t>
      </w:r>
      <w:r w:rsidRPr="001F00C4">
        <w:rPr>
          <w:rFonts w:ascii="Times New Roman" w:hAnsi="Times New Roman" w:cs="Times New Roman"/>
          <w:color w:val="000000"/>
          <w:sz w:val="24"/>
          <w:szCs w:val="24"/>
        </w:rPr>
        <w:t xml:space="preserve">synthesizes RNA primer that attaches at 3’ end. RNA primer functions as 5’ end of new strand. </w:t>
      </w:r>
    </w:p>
    <w:p w:rsidR="009479E7" w:rsidRPr="001F00C4" w:rsidRDefault="009479E7" w:rsidP="009479E7">
      <w:pPr>
        <w:jc w:val="center"/>
        <w:rPr>
          <w:ins w:id="1" w:author="Unknown"/>
          <w:rFonts w:ascii="Times New Roman" w:hAnsi="Times New Roman" w:cs="Times New Roman"/>
          <w:sz w:val="24"/>
          <w:szCs w:val="24"/>
        </w:rPr>
      </w:pPr>
      <w:r w:rsidRPr="001F00C4">
        <w:rPr>
          <w:rFonts w:ascii="Times New Roman" w:hAnsi="Times New Roman" w:cs="Times New Roman"/>
          <w:noProof/>
          <w:sz w:val="24"/>
          <w:szCs w:val="24"/>
        </w:rPr>
        <w:drawing>
          <wp:inline distT="0" distB="0" distL="0" distR="0">
            <wp:extent cx="1809750" cy="1809750"/>
            <wp:effectExtent l="19050" t="0" r="0" b="0"/>
            <wp:docPr id="4" name="Picture 4" descr="Binding of RNA Prim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nding of RNA Primase"/>
                    <pic:cNvPicPr>
                      <a:picLocks noChangeAspect="1" noChangeArrowheads="1"/>
                    </pic:cNvPicPr>
                  </pic:nvPicPr>
                  <pic:blipFill>
                    <a:blip r:embed="rId10"/>
                    <a:srcRect/>
                    <a:stretch>
                      <a:fillRect/>
                    </a:stretch>
                  </pic:blipFill>
                  <pic:spPr bwMode="auto">
                    <a:xfrm>
                      <a:off x="0" y="0"/>
                      <a:ext cx="1809750" cy="1809750"/>
                    </a:xfrm>
                    <a:prstGeom prst="rect">
                      <a:avLst/>
                    </a:prstGeom>
                    <a:noFill/>
                    <a:ln w="9525">
                      <a:noFill/>
                      <a:miter lim="800000"/>
                      <a:headEnd/>
                      <a:tailEnd/>
                    </a:ln>
                  </pic:spPr>
                </pic:pic>
              </a:graphicData>
            </a:graphic>
          </wp:inline>
        </w:drawing>
      </w:r>
    </w:p>
    <w:p w:rsidR="009479E7" w:rsidRPr="001F00C4" w:rsidRDefault="009479E7" w:rsidP="009479E7">
      <w:pPr>
        <w:spacing w:after="100" w:afterAutospacing="1"/>
        <w:rPr>
          <w:rFonts w:ascii="Times New Roman" w:hAnsi="Times New Roman" w:cs="Times New Roman"/>
          <w:sz w:val="24"/>
          <w:szCs w:val="24"/>
        </w:rPr>
      </w:pPr>
      <w:r w:rsidRPr="001F00C4">
        <w:rPr>
          <w:rFonts w:ascii="Times New Roman" w:hAnsi="Times New Roman" w:cs="Times New Roman"/>
          <w:b/>
          <w:sz w:val="24"/>
          <w:szCs w:val="24"/>
        </w:rPr>
        <w:t>6)</w:t>
      </w:r>
      <w:r w:rsidRPr="001F00C4">
        <w:rPr>
          <w:rFonts w:ascii="Times New Roman" w:hAnsi="Times New Roman" w:cs="Times New Roman"/>
          <w:sz w:val="24"/>
          <w:szCs w:val="24"/>
        </w:rPr>
        <w:t xml:space="preserve"> Two separated strands function as templates. Initiation of replication occurs at 3’ end.</w:t>
      </w:r>
    </w:p>
    <w:p w:rsidR="009479E7" w:rsidRPr="001F00C4" w:rsidRDefault="009479E7" w:rsidP="009479E7">
      <w:pPr>
        <w:spacing w:after="100" w:afterAutospacing="1"/>
        <w:rPr>
          <w:rFonts w:ascii="Times New Roman" w:hAnsi="Times New Roman" w:cs="Times New Roman"/>
          <w:sz w:val="24"/>
          <w:szCs w:val="24"/>
        </w:rPr>
      </w:pPr>
      <w:r w:rsidRPr="001F00C4">
        <w:rPr>
          <w:rFonts w:ascii="Times New Roman" w:hAnsi="Times New Roman" w:cs="Times New Roman"/>
          <w:b/>
          <w:sz w:val="24"/>
          <w:szCs w:val="24"/>
        </w:rPr>
        <w:t xml:space="preserve">7) </w:t>
      </w:r>
      <w:r w:rsidRPr="001F00C4">
        <w:rPr>
          <w:rFonts w:ascii="Times New Roman" w:hAnsi="Times New Roman" w:cs="Times New Roman"/>
          <w:sz w:val="24"/>
          <w:szCs w:val="24"/>
        </w:rPr>
        <w:t xml:space="preserve">DNA polymerase adds nucleotides in 5’ → 3’direction </w:t>
      </w:r>
      <w:proofErr w:type="gramStart"/>
      <w:r w:rsidRPr="001F00C4">
        <w:rPr>
          <w:rFonts w:ascii="Times New Roman" w:hAnsi="Times New Roman" w:cs="Times New Roman"/>
          <w:sz w:val="24"/>
          <w:szCs w:val="24"/>
        </w:rPr>
        <w:t>continuously  complementary</w:t>
      </w:r>
      <w:proofErr w:type="gramEnd"/>
      <w:r w:rsidRPr="001F00C4">
        <w:rPr>
          <w:rFonts w:ascii="Times New Roman" w:hAnsi="Times New Roman" w:cs="Times New Roman"/>
          <w:sz w:val="24"/>
          <w:szCs w:val="24"/>
        </w:rPr>
        <w:t xml:space="preserve"> to the nucleotides of the template, e.g. A—T. This strand is called </w:t>
      </w:r>
      <w:r w:rsidRPr="001F00C4">
        <w:rPr>
          <w:rFonts w:ascii="Times New Roman" w:hAnsi="Times New Roman" w:cs="Times New Roman"/>
          <w:b/>
          <w:sz w:val="24"/>
          <w:szCs w:val="24"/>
        </w:rPr>
        <w:t>leading strand.</w:t>
      </w:r>
    </w:p>
    <w:p w:rsidR="009479E7" w:rsidRPr="001F00C4" w:rsidRDefault="009479E7" w:rsidP="009479E7">
      <w:pPr>
        <w:spacing w:after="100" w:afterAutospacing="1"/>
        <w:rPr>
          <w:ins w:id="2" w:author="Unknown"/>
          <w:rFonts w:ascii="Times New Roman" w:hAnsi="Times New Roman" w:cs="Times New Roman"/>
          <w:sz w:val="24"/>
          <w:szCs w:val="24"/>
        </w:rPr>
      </w:pPr>
      <w:r w:rsidRPr="001F00C4">
        <w:rPr>
          <w:rFonts w:ascii="Times New Roman" w:hAnsi="Times New Roman" w:cs="Times New Roman"/>
          <w:b/>
          <w:sz w:val="24"/>
          <w:szCs w:val="24"/>
        </w:rPr>
        <w:t xml:space="preserve">8) </w:t>
      </w:r>
      <w:r w:rsidRPr="001F00C4">
        <w:rPr>
          <w:rFonts w:ascii="Times New Roman" w:hAnsi="Times New Roman" w:cs="Times New Roman"/>
          <w:sz w:val="24"/>
          <w:szCs w:val="24"/>
        </w:rPr>
        <w:t xml:space="preserve">On the other </w:t>
      </w:r>
      <w:proofErr w:type="gramStart"/>
      <w:r w:rsidRPr="001F00C4">
        <w:rPr>
          <w:rFonts w:ascii="Times New Roman" w:hAnsi="Times New Roman" w:cs="Times New Roman"/>
          <w:sz w:val="24"/>
          <w:szCs w:val="24"/>
        </w:rPr>
        <w:t xml:space="preserve">strand </w:t>
      </w:r>
      <w:r w:rsidRPr="001F00C4">
        <w:rPr>
          <w:rFonts w:ascii="Times New Roman" w:hAnsi="Times New Roman" w:cs="Times New Roman"/>
          <w:b/>
          <w:sz w:val="24"/>
          <w:szCs w:val="24"/>
        </w:rPr>
        <w:t xml:space="preserve"> </w:t>
      </w:r>
      <w:r w:rsidRPr="001F00C4">
        <w:rPr>
          <w:rFonts w:ascii="Times New Roman" w:hAnsi="Times New Roman" w:cs="Times New Roman"/>
          <w:sz w:val="24"/>
          <w:szCs w:val="24"/>
        </w:rPr>
        <w:t>DNA</w:t>
      </w:r>
      <w:proofErr w:type="gramEnd"/>
      <w:r w:rsidRPr="001F00C4">
        <w:rPr>
          <w:rFonts w:ascii="Times New Roman" w:hAnsi="Times New Roman" w:cs="Times New Roman"/>
          <w:sz w:val="24"/>
          <w:szCs w:val="24"/>
        </w:rPr>
        <w:t xml:space="preserve"> polymerase adds nucleotides in 5’ → 3’direction in short fragments. Hence it is called as </w:t>
      </w:r>
      <w:r w:rsidRPr="001F00C4">
        <w:rPr>
          <w:rFonts w:ascii="Times New Roman" w:hAnsi="Times New Roman" w:cs="Times New Roman"/>
          <w:b/>
          <w:sz w:val="24"/>
          <w:szCs w:val="24"/>
        </w:rPr>
        <w:t>lagging strand</w:t>
      </w:r>
      <w:r w:rsidRPr="001F00C4">
        <w:rPr>
          <w:rFonts w:ascii="Times New Roman" w:hAnsi="Times New Roman" w:cs="Times New Roman"/>
          <w:sz w:val="24"/>
          <w:szCs w:val="24"/>
        </w:rPr>
        <w:t xml:space="preserve">. The newly synthesized DNA fragments are called as </w:t>
      </w:r>
      <w:r w:rsidRPr="001F00C4">
        <w:rPr>
          <w:rFonts w:ascii="Times New Roman" w:hAnsi="Times New Roman" w:cs="Times New Roman"/>
          <w:b/>
          <w:sz w:val="24"/>
          <w:szCs w:val="24"/>
        </w:rPr>
        <w:t>Okazaki fragments. These fragments are joined by DNA ligase &amp; become continuous.</w:t>
      </w:r>
    </w:p>
    <w:p w:rsidR="009479E7" w:rsidRPr="001F00C4" w:rsidRDefault="009479E7" w:rsidP="009479E7">
      <w:pPr>
        <w:jc w:val="center"/>
        <w:rPr>
          <w:rFonts w:ascii="Times New Roman" w:hAnsi="Times New Roman" w:cs="Times New Roman"/>
          <w:sz w:val="24"/>
          <w:szCs w:val="24"/>
        </w:rPr>
      </w:pPr>
      <w:r w:rsidRPr="001F00C4">
        <w:rPr>
          <w:rFonts w:ascii="Times New Roman" w:hAnsi="Times New Roman" w:cs="Times New Roman"/>
          <w:noProof/>
          <w:sz w:val="24"/>
          <w:szCs w:val="24"/>
        </w:rPr>
        <w:lastRenderedPageBreak/>
        <w:drawing>
          <wp:inline distT="0" distB="0" distL="0" distR="0">
            <wp:extent cx="2317750" cy="2317750"/>
            <wp:effectExtent l="19050" t="0" r="6350" b="0"/>
            <wp:docPr id="5" name="Picture 5" descr="Elong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ongation Process"/>
                    <pic:cNvPicPr>
                      <a:picLocks noChangeAspect="1" noChangeArrowheads="1"/>
                    </pic:cNvPicPr>
                  </pic:nvPicPr>
                  <pic:blipFill>
                    <a:blip r:embed="rId11"/>
                    <a:srcRect/>
                    <a:stretch>
                      <a:fillRect/>
                    </a:stretch>
                  </pic:blipFill>
                  <pic:spPr bwMode="auto">
                    <a:xfrm>
                      <a:off x="0" y="0"/>
                      <a:ext cx="2317750" cy="2317750"/>
                    </a:xfrm>
                    <a:prstGeom prst="rect">
                      <a:avLst/>
                    </a:prstGeom>
                    <a:noFill/>
                    <a:ln w="9525">
                      <a:noFill/>
                      <a:miter lim="800000"/>
                      <a:headEnd/>
                      <a:tailEnd/>
                    </a:ln>
                  </pic:spPr>
                </pic:pic>
              </a:graphicData>
            </a:graphic>
          </wp:inline>
        </w:drawing>
      </w:r>
    </w:p>
    <w:p w:rsidR="009479E7" w:rsidRPr="001F00C4" w:rsidRDefault="009479E7" w:rsidP="009479E7">
      <w:pPr>
        <w:jc w:val="center"/>
        <w:rPr>
          <w:rFonts w:ascii="Times New Roman" w:hAnsi="Times New Roman" w:cs="Times New Roman"/>
          <w:sz w:val="24"/>
          <w:szCs w:val="24"/>
        </w:rPr>
      </w:pPr>
    </w:p>
    <w:p w:rsidR="009479E7" w:rsidRPr="001F00C4" w:rsidRDefault="009479E7" w:rsidP="009479E7">
      <w:pPr>
        <w:rPr>
          <w:rFonts w:ascii="Times New Roman" w:hAnsi="Times New Roman" w:cs="Times New Roman"/>
          <w:b/>
          <w:sz w:val="24"/>
          <w:szCs w:val="24"/>
        </w:rPr>
      </w:pPr>
      <w:r w:rsidRPr="001F00C4">
        <w:rPr>
          <w:rFonts w:ascii="Times New Roman" w:hAnsi="Times New Roman" w:cs="Times New Roman"/>
          <w:b/>
          <w:sz w:val="24"/>
          <w:szCs w:val="24"/>
        </w:rPr>
        <w:t>9</w:t>
      </w:r>
      <w:r w:rsidRPr="001F00C4">
        <w:rPr>
          <w:rFonts w:ascii="Times New Roman" w:hAnsi="Times New Roman" w:cs="Times New Roman"/>
          <w:sz w:val="24"/>
          <w:szCs w:val="24"/>
        </w:rPr>
        <w:t xml:space="preserve">) Once replication is completed, RNA primer is removed&amp; DNA nucleotides are synthesized by </w:t>
      </w:r>
      <w:r w:rsidRPr="001F00C4">
        <w:rPr>
          <w:rFonts w:ascii="Times New Roman" w:hAnsi="Times New Roman" w:cs="Times New Roman"/>
          <w:b/>
          <w:sz w:val="24"/>
          <w:szCs w:val="24"/>
        </w:rPr>
        <w:t xml:space="preserve">DNA polymerase. </w:t>
      </w:r>
    </w:p>
    <w:p w:rsidR="009479E7" w:rsidRPr="001F00C4" w:rsidRDefault="009479E7" w:rsidP="009479E7">
      <w:pPr>
        <w:rPr>
          <w:rFonts w:ascii="Times New Roman" w:hAnsi="Times New Roman" w:cs="Times New Roman"/>
          <w:b/>
          <w:sz w:val="24"/>
          <w:szCs w:val="24"/>
        </w:rPr>
      </w:pPr>
    </w:p>
    <w:p w:rsidR="009479E7" w:rsidRPr="001F00C4" w:rsidRDefault="009479E7" w:rsidP="009479E7">
      <w:pPr>
        <w:rPr>
          <w:rFonts w:ascii="Times New Roman" w:hAnsi="Times New Roman" w:cs="Times New Roman"/>
          <w:sz w:val="24"/>
          <w:szCs w:val="24"/>
        </w:rPr>
      </w:pPr>
      <w:r w:rsidRPr="001F00C4">
        <w:rPr>
          <w:rFonts w:ascii="Times New Roman" w:hAnsi="Times New Roman" w:cs="Times New Roman"/>
          <w:b/>
          <w:sz w:val="24"/>
          <w:szCs w:val="24"/>
        </w:rPr>
        <w:t xml:space="preserve">10) Proof reading – </w:t>
      </w:r>
      <w:r w:rsidRPr="001F00C4">
        <w:rPr>
          <w:rFonts w:ascii="Times New Roman" w:hAnsi="Times New Roman" w:cs="Times New Roman"/>
          <w:sz w:val="24"/>
          <w:szCs w:val="24"/>
        </w:rPr>
        <w:t xml:space="preserve">Mismatched N2 bases are removed by </w:t>
      </w:r>
      <w:proofErr w:type="spellStart"/>
      <w:r w:rsidRPr="001F00C4">
        <w:rPr>
          <w:rFonts w:ascii="Times New Roman" w:hAnsi="Times New Roman" w:cs="Times New Roman"/>
          <w:b/>
          <w:sz w:val="24"/>
          <w:szCs w:val="24"/>
        </w:rPr>
        <w:t>endonuclease</w:t>
      </w:r>
      <w:proofErr w:type="spellEnd"/>
      <w:r w:rsidRPr="001F00C4">
        <w:rPr>
          <w:rFonts w:ascii="Times New Roman" w:hAnsi="Times New Roman" w:cs="Times New Roman"/>
          <w:sz w:val="24"/>
          <w:szCs w:val="24"/>
        </w:rPr>
        <w:t xml:space="preserve"> &amp; appropriate N2 bases are introduced by </w:t>
      </w:r>
      <w:r w:rsidRPr="001F00C4">
        <w:rPr>
          <w:rFonts w:ascii="Times New Roman" w:hAnsi="Times New Roman" w:cs="Times New Roman"/>
          <w:b/>
          <w:sz w:val="24"/>
          <w:szCs w:val="24"/>
        </w:rPr>
        <w:t>DNA polymerase</w:t>
      </w:r>
      <w:r w:rsidRPr="001F00C4">
        <w:rPr>
          <w:rFonts w:ascii="Times New Roman" w:hAnsi="Times New Roman" w:cs="Times New Roman"/>
          <w:sz w:val="24"/>
          <w:szCs w:val="24"/>
        </w:rPr>
        <w:t>.</w:t>
      </w:r>
    </w:p>
    <w:p w:rsidR="009479E7" w:rsidRPr="001F00C4" w:rsidRDefault="009479E7" w:rsidP="009479E7">
      <w:pPr>
        <w:rPr>
          <w:rFonts w:ascii="Times New Roman" w:hAnsi="Times New Roman" w:cs="Times New Roman"/>
          <w:b/>
          <w:sz w:val="24"/>
          <w:szCs w:val="24"/>
        </w:rPr>
      </w:pPr>
      <w:r w:rsidRPr="001F00C4">
        <w:rPr>
          <w:rFonts w:ascii="Times New Roman" w:hAnsi="Times New Roman" w:cs="Times New Roman"/>
          <w:sz w:val="24"/>
          <w:szCs w:val="24"/>
        </w:rPr>
        <w:t>11) In daughter DNA, 2 strands coil around each other to form helix</w:t>
      </w:r>
      <w:r w:rsidRPr="001F00C4">
        <w:rPr>
          <w:rFonts w:ascii="Times New Roman" w:hAnsi="Times New Roman" w:cs="Times New Roman"/>
          <w:b/>
          <w:sz w:val="24"/>
          <w:szCs w:val="24"/>
        </w:rPr>
        <w:t xml:space="preserve">. </w:t>
      </w:r>
    </w:p>
    <w:p w:rsidR="009479E7" w:rsidRPr="001F00C4" w:rsidRDefault="009479E7" w:rsidP="009479E7">
      <w:pPr>
        <w:jc w:val="center"/>
        <w:rPr>
          <w:rFonts w:ascii="Times New Roman" w:hAnsi="Times New Roman" w:cs="Times New Roman"/>
          <w:sz w:val="24"/>
          <w:szCs w:val="24"/>
        </w:rPr>
      </w:pPr>
      <w:r w:rsidRPr="001F00C4">
        <w:rPr>
          <w:rFonts w:ascii="Times New Roman" w:hAnsi="Times New Roman" w:cs="Times New Roman"/>
          <w:noProof/>
          <w:sz w:val="24"/>
          <w:szCs w:val="24"/>
        </w:rPr>
        <w:drawing>
          <wp:inline distT="0" distB="0" distL="0" distR="0">
            <wp:extent cx="2724150" cy="2171700"/>
            <wp:effectExtent l="19050" t="0" r="0" b="0"/>
            <wp:docPr id="6" name="Picture 6" descr="DNA Pol I - exonuc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A Pol I - exonuclease"/>
                    <pic:cNvPicPr>
                      <a:picLocks noChangeAspect="1" noChangeArrowheads="1"/>
                    </pic:cNvPicPr>
                  </pic:nvPicPr>
                  <pic:blipFill>
                    <a:blip r:embed="rId12"/>
                    <a:srcRect t="8333" b="15668"/>
                    <a:stretch>
                      <a:fillRect/>
                    </a:stretch>
                  </pic:blipFill>
                  <pic:spPr bwMode="auto">
                    <a:xfrm>
                      <a:off x="0" y="0"/>
                      <a:ext cx="2724150" cy="2171700"/>
                    </a:xfrm>
                    <a:prstGeom prst="rect">
                      <a:avLst/>
                    </a:prstGeom>
                    <a:noFill/>
                    <a:ln w="9525">
                      <a:noFill/>
                      <a:miter lim="800000"/>
                      <a:headEnd/>
                      <a:tailEnd/>
                    </a:ln>
                  </pic:spPr>
                </pic:pic>
              </a:graphicData>
            </a:graphic>
          </wp:inline>
        </w:drawing>
      </w:r>
    </w:p>
    <w:p w:rsidR="009479E7" w:rsidRDefault="009479E7" w:rsidP="009479E7">
      <w:pPr>
        <w:rPr>
          <w:rFonts w:ascii="Times New Roman" w:hAnsi="Times New Roman" w:cs="Times New Roman"/>
          <w:b/>
          <w:sz w:val="24"/>
          <w:szCs w:val="24"/>
        </w:rPr>
      </w:pPr>
      <w:r w:rsidRPr="001F00C4">
        <w:rPr>
          <w:rFonts w:ascii="Times New Roman" w:hAnsi="Times New Roman" w:cs="Times New Roman"/>
          <w:sz w:val="24"/>
          <w:szCs w:val="24"/>
        </w:rPr>
        <w:t xml:space="preserve">12) Thus in daughter DNA one strand is old i.e. conserved &amp; another strand is new.  Hence it is known as </w:t>
      </w:r>
      <w:r w:rsidRPr="001F00C4">
        <w:rPr>
          <w:rFonts w:ascii="Times New Roman" w:hAnsi="Times New Roman" w:cs="Times New Roman"/>
          <w:b/>
          <w:sz w:val="24"/>
          <w:szCs w:val="24"/>
        </w:rPr>
        <w:t>“</w:t>
      </w:r>
      <w:proofErr w:type="spellStart"/>
      <w:r w:rsidRPr="001F00C4">
        <w:rPr>
          <w:rFonts w:ascii="Times New Roman" w:hAnsi="Times New Roman" w:cs="Times New Roman"/>
          <w:b/>
          <w:sz w:val="24"/>
          <w:szCs w:val="24"/>
        </w:rPr>
        <w:t>semiconservative</w:t>
      </w:r>
      <w:proofErr w:type="spellEnd"/>
      <w:r w:rsidRPr="001F00C4">
        <w:rPr>
          <w:rFonts w:ascii="Times New Roman" w:hAnsi="Times New Roman" w:cs="Times New Roman"/>
          <w:b/>
          <w:sz w:val="24"/>
          <w:szCs w:val="24"/>
        </w:rPr>
        <w:t xml:space="preserve"> replication”.</w:t>
      </w:r>
    </w:p>
    <w:p w:rsidR="00DE2A54" w:rsidRDefault="00DE2A54" w:rsidP="009479E7">
      <w:pPr>
        <w:rPr>
          <w:rFonts w:ascii="Times New Roman" w:hAnsi="Times New Roman" w:cs="Times New Roman"/>
          <w:b/>
          <w:sz w:val="24"/>
          <w:szCs w:val="24"/>
        </w:rPr>
      </w:pPr>
    </w:p>
    <w:p w:rsidR="00DE2A54" w:rsidRDefault="00DE2A54" w:rsidP="009479E7">
      <w:pPr>
        <w:rPr>
          <w:rFonts w:ascii="Times New Roman" w:hAnsi="Times New Roman" w:cs="Times New Roman"/>
          <w:b/>
          <w:sz w:val="24"/>
          <w:szCs w:val="24"/>
        </w:rPr>
      </w:pPr>
      <w:r w:rsidRPr="00DE2A54">
        <w:rPr>
          <w:rFonts w:ascii="Times New Roman" w:hAnsi="Times New Roman" w:cs="Times New Roman"/>
          <w:b/>
          <w:noProof/>
          <w:sz w:val="24"/>
          <w:szCs w:val="24"/>
        </w:rPr>
        <w:lastRenderedPageBreak/>
        <w:drawing>
          <wp:inline distT="0" distB="0" distL="0" distR="0">
            <wp:extent cx="5943600" cy="2651760"/>
            <wp:effectExtent l="19050" t="0" r="0" b="0"/>
            <wp:docPr id="2" name="Picture 1" descr="DNA replication - Online Biology Notes"/>
            <wp:cNvGraphicFramePr/>
            <a:graphic xmlns:a="http://schemas.openxmlformats.org/drawingml/2006/main">
              <a:graphicData uri="http://schemas.openxmlformats.org/drawingml/2006/picture">
                <pic:pic xmlns:pic="http://schemas.openxmlformats.org/drawingml/2006/picture">
                  <pic:nvPicPr>
                    <pic:cNvPr id="1026" name="Picture 2" descr="DNA replication - Online Biology Notes"/>
                    <pic:cNvPicPr>
                      <a:picLocks noChangeAspect="1" noChangeArrowheads="1"/>
                    </pic:cNvPicPr>
                  </pic:nvPicPr>
                  <pic:blipFill>
                    <a:blip r:embed="rId13"/>
                    <a:srcRect/>
                    <a:stretch>
                      <a:fillRect/>
                    </a:stretch>
                  </pic:blipFill>
                  <pic:spPr bwMode="auto">
                    <a:xfrm>
                      <a:off x="0" y="0"/>
                      <a:ext cx="5943600" cy="2651760"/>
                    </a:xfrm>
                    <a:prstGeom prst="rect">
                      <a:avLst/>
                    </a:prstGeom>
                    <a:noFill/>
                  </pic:spPr>
                </pic:pic>
              </a:graphicData>
            </a:graphic>
          </wp:inline>
        </w:drawing>
      </w:r>
    </w:p>
    <w:p w:rsidR="00DE2A54" w:rsidRDefault="00DE2A54" w:rsidP="009479E7">
      <w:pPr>
        <w:rPr>
          <w:rFonts w:ascii="Times New Roman" w:hAnsi="Times New Roman" w:cs="Times New Roman"/>
          <w:b/>
          <w:sz w:val="24"/>
          <w:szCs w:val="24"/>
        </w:rPr>
      </w:pPr>
    </w:p>
    <w:p w:rsidR="00DE2A54" w:rsidRDefault="00DE2A54" w:rsidP="009479E7">
      <w:pPr>
        <w:rPr>
          <w:rFonts w:ascii="Times New Roman" w:hAnsi="Times New Roman" w:cs="Times New Roman"/>
          <w:b/>
          <w:sz w:val="24"/>
          <w:szCs w:val="24"/>
        </w:rPr>
      </w:pPr>
      <w:r w:rsidRPr="00DE2A54">
        <w:rPr>
          <w:rFonts w:ascii="Times New Roman" w:hAnsi="Times New Roman" w:cs="Times New Roman"/>
          <w:b/>
          <w:noProof/>
          <w:sz w:val="24"/>
          <w:szCs w:val="24"/>
        </w:rPr>
        <w:drawing>
          <wp:inline distT="0" distB="0" distL="0" distR="0">
            <wp:extent cx="5943600" cy="3390265"/>
            <wp:effectExtent l="19050" t="0" r="0" b="0"/>
            <wp:docPr id="3" name="Picture 2" descr="https://www.onlinebiologynotes.com/wp-content/uploads/2017/06/eukaryotic-DNA-replication.jpg"/>
            <wp:cNvGraphicFramePr/>
            <a:graphic xmlns:a="http://schemas.openxmlformats.org/drawingml/2006/main">
              <a:graphicData uri="http://schemas.openxmlformats.org/drawingml/2006/picture">
                <pic:pic xmlns:pic="http://schemas.openxmlformats.org/drawingml/2006/picture">
                  <pic:nvPicPr>
                    <pic:cNvPr id="53250" name="Picture 2" descr="https://www.onlinebiologynotes.com/wp-content/uploads/2017/06/eukaryotic-DNA-replication.jpg"/>
                    <pic:cNvPicPr>
                      <a:picLocks noChangeAspect="1" noChangeArrowheads="1"/>
                    </pic:cNvPicPr>
                  </pic:nvPicPr>
                  <pic:blipFill>
                    <a:blip r:embed="rId14"/>
                    <a:srcRect/>
                    <a:stretch>
                      <a:fillRect/>
                    </a:stretch>
                  </pic:blipFill>
                  <pic:spPr bwMode="auto">
                    <a:xfrm>
                      <a:off x="0" y="0"/>
                      <a:ext cx="5943600" cy="3390265"/>
                    </a:xfrm>
                    <a:prstGeom prst="rect">
                      <a:avLst/>
                    </a:prstGeom>
                    <a:noFill/>
                  </pic:spPr>
                </pic:pic>
              </a:graphicData>
            </a:graphic>
          </wp:inline>
        </w:drawing>
      </w:r>
    </w:p>
    <w:p w:rsidR="00DE2A54" w:rsidRDefault="00DE2A54" w:rsidP="009479E7">
      <w:pPr>
        <w:rPr>
          <w:rFonts w:ascii="Times New Roman" w:hAnsi="Times New Roman" w:cs="Times New Roman"/>
          <w:b/>
          <w:sz w:val="24"/>
          <w:szCs w:val="24"/>
        </w:rPr>
      </w:pPr>
    </w:p>
    <w:p w:rsidR="00DE2A54" w:rsidRPr="001F00C4" w:rsidRDefault="00DE2A54" w:rsidP="009479E7">
      <w:pPr>
        <w:rPr>
          <w:ins w:id="3" w:author="Unknown"/>
          <w:rFonts w:ascii="Times New Roman" w:hAnsi="Times New Roman" w:cs="Times New Roman"/>
          <w:b/>
          <w:sz w:val="24"/>
          <w:szCs w:val="24"/>
        </w:rPr>
      </w:pPr>
    </w:p>
    <w:p w:rsidR="009479E7" w:rsidRPr="001F00C4" w:rsidRDefault="009479E7" w:rsidP="009479E7">
      <w:pPr>
        <w:pStyle w:val="NormalWeb"/>
        <w:jc w:val="both"/>
      </w:pPr>
      <w:r w:rsidRPr="001F00C4">
        <w:rPr>
          <w:b/>
          <w:bCs/>
        </w:rPr>
        <w:t>Protein Synthesis:</w:t>
      </w:r>
    </w:p>
    <w:p w:rsidR="009479E7" w:rsidRPr="001F00C4" w:rsidRDefault="009479E7" w:rsidP="009479E7">
      <w:pPr>
        <w:spacing w:before="100" w:beforeAutospacing="1" w:after="100" w:afterAutospacing="1"/>
        <w:jc w:val="both"/>
        <w:rPr>
          <w:rFonts w:ascii="Times New Roman" w:hAnsi="Times New Roman" w:cs="Times New Roman"/>
          <w:sz w:val="24"/>
          <w:szCs w:val="24"/>
        </w:rPr>
      </w:pPr>
      <w:r w:rsidRPr="001F00C4">
        <w:rPr>
          <w:rFonts w:ascii="Times New Roman" w:hAnsi="Times New Roman" w:cs="Times New Roman"/>
          <w:sz w:val="24"/>
          <w:szCs w:val="24"/>
        </w:rPr>
        <w:t xml:space="preserve">Protein synthesis is the main mechanism in body with respect to growth and changes in the cell. It results in the production of amino acid chains which are for proteins (important component in </w:t>
      </w:r>
      <w:r w:rsidRPr="001F00C4">
        <w:rPr>
          <w:rFonts w:ascii="Times New Roman" w:hAnsi="Times New Roman" w:cs="Times New Roman"/>
          <w:sz w:val="24"/>
          <w:szCs w:val="24"/>
        </w:rPr>
        <w:lastRenderedPageBreak/>
        <w:t xml:space="preserve">body). But for short term reactions importance of protein synthesis is the production of variety enzymes for different reactions as needed by the body for that moment. Since we cannot exist without enzymes, protein synthesis is needed for our existence. The process of protein synthesis translates the </w:t>
      </w:r>
      <w:proofErr w:type="spellStart"/>
      <w:r w:rsidRPr="001F00C4">
        <w:rPr>
          <w:rFonts w:ascii="Times New Roman" w:hAnsi="Times New Roman" w:cs="Times New Roman"/>
          <w:sz w:val="24"/>
          <w:szCs w:val="24"/>
        </w:rPr>
        <w:t>codons</w:t>
      </w:r>
      <w:proofErr w:type="spellEnd"/>
      <w:r w:rsidRPr="001F00C4">
        <w:rPr>
          <w:rFonts w:ascii="Times New Roman" w:hAnsi="Times New Roman" w:cs="Times New Roman"/>
          <w:sz w:val="24"/>
          <w:szCs w:val="24"/>
        </w:rPr>
        <w:t xml:space="preserve"> (nucleotide triplets) of the messenger RNA (mRNA) into the 20-symbol code of amino acids that build the polypeptide chain of the proteins. </w:t>
      </w:r>
    </w:p>
    <w:p w:rsidR="009479E7" w:rsidRPr="001F00C4" w:rsidRDefault="00A41BCD" w:rsidP="009479E7">
      <w:pPr>
        <w:jc w:val="both"/>
        <w:rPr>
          <w:rFonts w:ascii="Times New Roman" w:hAnsi="Times New Roman" w:cs="Times New Roman"/>
          <w:sz w:val="24"/>
          <w:szCs w:val="24"/>
        </w:rPr>
      </w:pPr>
      <w:r>
        <w:rPr>
          <w:rFonts w:ascii="Times New Roman" w:hAnsi="Times New Roman" w:cs="Times New Roman"/>
          <w:sz w:val="24"/>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0" type="#_x0000_t13" style="position:absolute;left:0;text-align:left;margin-left:470.65pt;margin-top:18.2pt;width:16pt;height:7.15pt;z-index:251663360"/>
        </w:pict>
      </w:r>
      <w:r>
        <w:rPr>
          <w:rFonts w:ascii="Times New Roman" w:hAnsi="Times New Roman" w:cs="Times New Roman"/>
          <w:sz w:val="24"/>
          <w:szCs w:val="24"/>
        </w:rPr>
        <w:pict>
          <v:shape id="_x0000_s1029" type="#_x0000_t13" style="position:absolute;left:0;text-align:left;margin-left:280.75pt;margin-top:21.2pt;width:16pt;height:7.15pt;z-index:251662336"/>
        </w:pict>
      </w:r>
      <w:r>
        <w:rPr>
          <w:rFonts w:ascii="Times New Roman" w:hAnsi="Times New Roman" w:cs="Times New Roman"/>
          <w:sz w:val="24"/>
          <w:szCs w:val="24"/>
        </w:rPr>
        <w:pict>
          <v:shape id="_x0000_s1028" type="#_x0000_t13" style="position:absolute;left:0;text-align:left;margin-left:109.9pt;margin-top:4.15pt;width:31.7pt;height:7.15pt;z-index:251661312"/>
        </w:pict>
      </w:r>
      <w:r>
        <w:rPr>
          <w:rFonts w:ascii="Times New Roman" w:hAnsi="Times New Roman" w:cs="Times New Roman"/>
          <w:sz w:val="24"/>
          <w:szCs w:val="24"/>
        </w:rPr>
        <w:pict>
          <v:shape id="_x0000_s1027" type="#_x0000_t13" style="position:absolute;left:0;text-align:left;margin-left:28.8pt;margin-top:4.15pt;width:31.7pt;height:7.15pt;z-index:251660288"/>
        </w:pict>
      </w:r>
      <w:r w:rsidR="009479E7" w:rsidRPr="001F00C4">
        <w:rPr>
          <w:rFonts w:ascii="Times New Roman" w:hAnsi="Times New Roman" w:cs="Times New Roman"/>
          <w:sz w:val="24"/>
          <w:szCs w:val="24"/>
        </w:rPr>
        <w:t xml:space="preserve">DNA </w:t>
      </w:r>
      <w:r w:rsidR="009479E7" w:rsidRPr="001F00C4">
        <w:rPr>
          <w:rFonts w:ascii="Times New Roman" w:hAnsi="Times New Roman" w:cs="Times New Roman"/>
          <w:sz w:val="24"/>
          <w:szCs w:val="24"/>
        </w:rPr>
        <w:tab/>
      </w:r>
      <w:r w:rsidR="009479E7" w:rsidRPr="001F00C4">
        <w:rPr>
          <w:rFonts w:ascii="Times New Roman" w:hAnsi="Times New Roman" w:cs="Times New Roman"/>
          <w:sz w:val="24"/>
          <w:szCs w:val="24"/>
        </w:rPr>
        <w:tab/>
        <w:t>mRNA</w:t>
      </w:r>
      <w:r w:rsidR="009479E7" w:rsidRPr="001F00C4">
        <w:rPr>
          <w:rFonts w:ascii="Times New Roman" w:hAnsi="Times New Roman" w:cs="Times New Roman"/>
          <w:sz w:val="24"/>
          <w:szCs w:val="24"/>
        </w:rPr>
        <w:tab/>
      </w:r>
      <w:r w:rsidR="009479E7" w:rsidRPr="001F00C4">
        <w:rPr>
          <w:rFonts w:ascii="Times New Roman" w:hAnsi="Times New Roman" w:cs="Times New Roman"/>
          <w:sz w:val="24"/>
          <w:szCs w:val="24"/>
        </w:rPr>
        <w:tab/>
        <w:t xml:space="preserve">PROTEIN is known as CENTRAL DOGMA in the process of protein synthesis. It has 2 steps – transcription (DNA        mRNA) and translation (mRNA       PROTEIN). </w:t>
      </w:r>
    </w:p>
    <w:p w:rsidR="009479E7" w:rsidRPr="001F00C4" w:rsidRDefault="009479E7" w:rsidP="009479E7">
      <w:pPr>
        <w:spacing w:before="100" w:beforeAutospacing="1" w:after="100" w:afterAutospacing="1"/>
        <w:jc w:val="both"/>
        <w:rPr>
          <w:rFonts w:ascii="Times New Roman" w:hAnsi="Times New Roman" w:cs="Times New Roman"/>
          <w:b/>
          <w:bCs/>
          <w:sz w:val="24"/>
          <w:szCs w:val="24"/>
        </w:rPr>
      </w:pPr>
      <w:r w:rsidRPr="001F00C4">
        <w:rPr>
          <w:rFonts w:ascii="Times New Roman" w:hAnsi="Times New Roman" w:cs="Times New Roman"/>
          <w:b/>
          <w:bCs/>
          <w:sz w:val="24"/>
          <w:szCs w:val="24"/>
        </w:rPr>
        <w:t>TRANSCRIPTION</w:t>
      </w:r>
    </w:p>
    <w:p w:rsidR="009479E7" w:rsidRPr="001F00C4" w:rsidRDefault="009479E7" w:rsidP="009479E7">
      <w:pPr>
        <w:spacing w:before="100" w:beforeAutospacing="1" w:after="100" w:afterAutospacing="1"/>
        <w:jc w:val="both"/>
        <w:rPr>
          <w:rFonts w:ascii="Times New Roman" w:hAnsi="Times New Roman" w:cs="Times New Roman"/>
          <w:sz w:val="24"/>
          <w:szCs w:val="24"/>
        </w:rPr>
      </w:pPr>
      <w:r w:rsidRPr="001F00C4">
        <w:rPr>
          <w:rFonts w:ascii="Times New Roman" w:hAnsi="Times New Roman" w:cs="Times New Roman"/>
          <w:sz w:val="24"/>
          <w:szCs w:val="24"/>
        </w:rPr>
        <w:t xml:space="preserve">The first step in protein synthesis is the transcription of mRNA from a DNA gene in the nucleus. In this phase, one strand of DNA double helix acts as a template to synthesize its complimentary strand i.e. mRNA. Transcription starts with an enzyme called </w:t>
      </w:r>
      <w:r w:rsidRPr="001F00C4">
        <w:rPr>
          <w:rFonts w:ascii="Times New Roman" w:hAnsi="Times New Roman" w:cs="Times New Roman"/>
          <w:b/>
          <w:bCs/>
          <w:sz w:val="24"/>
          <w:szCs w:val="24"/>
        </w:rPr>
        <w:t>polymerase</w:t>
      </w:r>
      <w:r w:rsidRPr="001F00C4">
        <w:rPr>
          <w:rFonts w:ascii="Times New Roman" w:hAnsi="Times New Roman" w:cs="Times New Roman"/>
          <w:sz w:val="24"/>
          <w:szCs w:val="24"/>
        </w:rPr>
        <w:t xml:space="preserve"> copying the DNA sequence to a similar molecule called messenger RNA (mRNA). This synthesis takes place in a specific portion of DNA which is known as transcription bubble. In the bubble, DNA strands are separated or unzipped </w:t>
      </w:r>
    </w:p>
    <w:p w:rsidR="009479E7" w:rsidRPr="001F00C4" w:rsidRDefault="009479E7" w:rsidP="009479E7">
      <w:pPr>
        <w:spacing w:before="100" w:beforeAutospacing="1" w:after="100" w:afterAutospacing="1"/>
        <w:jc w:val="both"/>
        <w:rPr>
          <w:rFonts w:ascii="Times New Roman" w:hAnsi="Times New Roman" w:cs="Times New Roman"/>
          <w:sz w:val="24"/>
          <w:szCs w:val="24"/>
        </w:rPr>
      </w:pPr>
      <w:r w:rsidRPr="001F00C4">
        <w:rPr>
          <w:rFonts w:ascii="Times New Roman" w:hAnsi="Times New Roman" w:cs="Times New Roman"/>
          <w:sz w:val="24"/>
          <w:szCs w:val="24"/>
        </w:rPr>
        <w:t>The process of mRNA translation begins from its 5′-end towards its 3′-end as the polypeptide chain is synthesized from its amino-terminal (N-end) to its carboxyl-terminal (C-end). It replaces T with U (</w:t>
      </w:r>
      <w:proofErr w:type="spellStart"/>
      <w:r w:rsidRPr="001F00C4">
        <w:rPr>
          <w:rFonts w:ascii="Times New Roman" w:hAnsi="Times New Roman" w:cs="Times New Roman"/>
          <w:sz w:val="24"/>
          <w:szCs w:val="24"/>
        </w:rPr>
        <w:t>Uracil</w:t>
      </w:r>
      <w:proofErr w:type="spellEnd"/>
      <w:r w:rsidRPr="001F00C4">
        <w:rPr>
          <w:rFonts w:ascii="Times New Roman" w:hAnsi="Times New Roman" w:cs="Times New Roman"/>
          <w:sz w:val="24"/>
          <w:szCs w:val="24"/>
        </w:rPr>
        <w:t xml:space="preserve">), a helper base, making it clear that the mRNA is a copy. The bases (A, T, G, </w:t>
      </w:r>
      <w:proofErr w:type="gramStart"/>
      <w:r w:rsidRPr="001F00C4">
        <w:rPr>
          <w:rFonts w:ascii="Times New Roman" w:hAnsi="Times New Roman" w:cs="Times New Roman"/>
          <w:sz w:val="24"/>
          <w:szCs w:val="24"/>
        </w:rPr>
        <w:t>C</w:t>
      </w:r>
      <w:proofErr w:type="gramEnd"/>
      <w:r w:rsidRPr="001F00C4">
        <w:rPr>
          <w:rFonts w:ascii="Times New Roman" w:hAnsi="Times New Roman" w:cs="Times New Roman"/>
          <w:sz w:val="24"/>
          <w:szCs w:val="24"/>
        </w:rPr>
        <w:t>) on one strand of the DNA specify the order of bases on the new strand of mRNA (A, U, G, C). At the end of transcription, DNA stays inside the nucleus while the RNAs migrate from the nucleus into the cytoplasm.</w:t>
      </w:r>
    </w:p>
    <w:p w:rsidR="009479E7" w:rsidRDefault="003A0CBA" w:rsidP="009479E7">
      <w:pPr>
        <w:spacing w:before="100" w:beforeAutospacing="1" w:after="100" w:afterAutospacing="1"/>
        <w:jc w:val="center"/>
        <w:rPr>
          <w:rFonts w:ascii="Times New Roman" w:hAnsi="Times New Roman" w:cs="Times New Roman"/>
          <w:b/>
          <w:bCs/>
          <w:sz w:val="24"/>
          <w:szCs w:val="24"/>
        </w:rPr>
      </w:pPr>
      <w:r>
        <w:rPr>
          <w:noProof/>
        </w:rPr>
        <w:drawing>
          <wp:inline distT="0" distB="0" distL="0" distR="0">
            <wp:extent cx="4521200" cy="2628900"/>
            <wp:effectExtent l="19050" t="0" r="0" b="0"/>
            <wp:docPr id="11" name="Picture 8" descr="Explain the process of transcription in prokaryotes. How is the process  different in eukary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plain the process of transcription in prokaryotes. How is the process  different in eukaryotes?"/>
                    <pic:cNvPicPr>
                      <a:picLocks noChangeAspect="1" noChangeArrowheads="1"/>
                    </pic:cNvPicPr>
                  </pic:nvPicPr>
                  <pic:blipFill>
                    <a:blip r:embed="rId15" cstate="print"/>
                    <a:srcRect l="11432" t="12334" r="12500" b="9108"/>
                    <a:stretch>
                      <a:fillRect/>
                    </a:stretch>
                  </pic:blipFill>
                  <pic:spPr bwMode="auto">
                    <a:xfrm>
                      <a:off x="0" y="0"/>
                      <a:ext cx="4521200" cy="2628900"/>
                    </a:xfrm>
                    <a:prstGeom prst="rect">
                      <a:avLst/>
                    </a:prstGeom>
                    <a:noFill/>
                    <a:ln w="9525">
                      <a:noFill/>
                      <a:miter lim="800000"/>
                      <a:headEnd/>
                      <a:tailEnd/>
                    </a:ln>
                  </pic:spPr>
                </pic:pic>
              </a:graphicData>
            </a:graphic>
          </wp:inline>
        </w:drawing>
      </w:r>
    </w:p>
    <w:p w:rsidR="00460F24" w:rsidRDefault="00460F24" w:rsidP="009479E7">
      <w:pPr>
        <w:spacing w:before="100" w:beforeAutospacing="1" w:after="100" w:afterAutospacing="1"/>
        <w:jc w:val="center"/>
        <w:rPr>
          <w:rFonts w:ascii="Times New Roman" w:hAnsi="Times New Roman" w:cs="Times New Roman"/>
          <w:b/>
          <w:bCs/>
          <w:sz w:val="24"/>
          <w:szCs w:val="24"/>
        </w:rPr>
      </w:pPr>
    </w:p>
    <w:p w:rsidR="00460F24" w:rsidRDefault="00460F24" w:rsidP="009479E7">
      <w:pPr>
        <w:spacing w:before="100" w:beforeAutospacing="1" w:after="100" w:afterAutospacing="1"/>
        <w:jc w:val="center"/>
        <w:rPr>
          <w:rFonts w:ascii="Times New Roman" w:hAnsi="Times New Roman" w:cs="Times New Roman"/>
          <w:b/>
          <w:bCs/>
          <w:sz w:val="24"/>
          <w:szCs w:val="24"/>
        </w:rPr>
      </w:pPr>
      <w:r>
        <w:rPr>
          <w:noProof/>
        </w:rPr>
        <w:lastRenderedPageBreak/>
        <w:drawing>
          <wp:inline distT="0" distB="0" distL="0" distR="0">
            <wp:extent cx="4229100" cy="6217099"/>
            <wp:effectExtent l="19050" t="0" r="0" b="0"/>
            <wp:docPr id="17" name="Picture 17" descr="Transcription in Eukaryotes - Study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scription in Eukaryotes - Study Solutions"/>
                    <pic:cNvPicPr>
                      <a:picLocks noChangeAspect="1" noChangeArrowheads="1"/>
                    </pic:cNvPicPr>
                  </pic:nvPicPr>
                  <pic:blipFill>
                    <a:blip r:embed="rId16"/>
                    <a:srcRect/>
                    <a:stretch>
                      <a:fillRect/>
                    </a:stretch>
                  </pic:blipFill>
                  <pic:spPr bwMode="auto">
                    <a:xfrm>
                      <a:off x="0" y="0"/>
                      <a:ext cx="4229100" cy="6217099"/>
                    </a:xfrm>
                    <a:prstGeom prst="rect">
                      <a:avLst/>
                    </a:prstGeom>
                    <a:noFill/>
                    <a:ln w="9525">
                      <a:noFill/>
                      <a:miter lim="800000"/>
                      <a:headEnd/>
                      <a:tailEnd/>
                    </a:ln>
                  </pic:spPr>
                </pic:pic>
              </a:graphicData>
            </a:graphic>
          </wp:inline>
        </w:drawing>
      </w:r>
    </w:p>
    <w:p w:rsidR="004800A0" w:rsidRDefault="004800A0" w:rsidP="009479E7">
      <w:pPr>
        <w:spacing w:before="100" w:beforeAutospacing="1" w:after="100" w:afterAutospacing="1"/>
        <w:jc w:val="center"/>
        <w:rPr>
          <w:rFonts w:ascii="Times New Roman" w:hAnsi="Times New Roman" w:cs="Times New Roman"/>
          <w:b/>
          <w:bCs/>
          <w:sz w:val="24"/>
          <w:szCs w:val="24"/>
        </w:rPr>
      </w:pPr>
      <w:r w:rsidRPr="004800A0">
        <w:rPr>
          <w:rFonts w:ascii="Times New Roman" w:hAnsi="Times New Roman" w:cs="Times New Roman"/>
          <w:b/>
          <w:bCs/>
          <w:noProof/>
          <w:sz w:val="24"/>
          <w:szCs w:val="24"/>
        </w:rPr>
        <w:lastRenderedPageBreak/>
        <w:drawing>
          <wp:inline distT="0" distB="0" distL="0" distR="0">
            <wp:extent cx="5943600" cy="3177540"/>
            <wp:effectExtent l="19050" t="0" r="0" b="0"/>
            <wp:docPr id="14" name="Picture 4" descr="Messenger RNA | BioNinja"/>
            <wp:cNvGraphicFramePr/>
            <a:graphic xmlns:a="http://schemas.openxmlformats.org/drawingml/2006/main">
              <a:graphicData uri="http://schemas.openxmlformats.org/drawingml/2006/picture">
                <pic:pic xmlns:pic="http://schemas.openxmlformats.org/drawingml/2006/picture">
                  <pic:nvPicPr>
                    <pic:cNvPr id="39944" name="Picture 8" descr="Messenger RNA | BioNinja"/>
                    <pic:cNvPicPr>
                      <a:picLocks noChangeAspect="1" noChangeArrowheads="1"/>
                    </pic:cNvPicPr>
                  </pic:nvPicPr>
                  <pic:blipFill>
                    <a:blip r:embed="rId17"/>
                    <a:srcRect/>
                    <a:stretch>
                      <a:fillRect/>
                    </a:stretch>
                  </pic:blipFill>
                  <pic:spPr bwMode="auto">
                    <a:xfrm>
                      <a:off x="0" y="0"/>
                      <a:ext cx="5943600" cy="3177540"/>
                    </a:xfrm>
                    <a:prstGeom prst="rect">
                      <a:avLst/>
                    </a:prstGeom>
                    <a:noFill/>
                  </pic:spPr>
                </pic:pic>
              </a:graphicData>
            </a:graphic>
          </wp:inline>
        </w:drawing>
      </w:r>
    </w:p>
    <w:p w:rsidR="004800A0" w:rsidRPr="001F00C4" w:rsidRDefault="004800A0" w:rsidP="009479E7">
      <w:pPr>
        <w:spacing w:before="100" w:beforeAutospacing="1" w:after="100" w:afterAutospacing="1"/>
        <w:jc w:val="center"/>
        <w:rPr>
          <w:rFonts w:ascii="Times New Roman" w:hAnsi="Times New Roman" w:cs="Times New Roman"/>
          <w:b/>
          <w:bCs/>
          <w:sz w:val="24"/>
          <w:szCs w:val="24"/>
        </w:rPr>
      </w:pPr>
      <w:r w:rsidRPr="004800A0">
        <w:rPr>
          <w:rFonts w:ascii="Times New Roman" w:hAnsi="Times New Roman" w:cs="Times New Roman"/>
          <w:b/>
          <w:bCs/>
          <w:noProof/>
          <w:sz w:val="24"/>
          <w:szCs w:val="24"/>
        </w:rPr>
        <w:drawing>
          <wp:inline distT="0" distB="0" distL="0" distR="0">
            <wp:extent cx="5943600" cy="3725545"/>
            <wp:effectExtent l="19050" t="0" r="0" b="0"/>
            <wp:docPr id="15" name="Picture 5" descr="Post-transcriptional modification of mRNA in eukaryotes is called(a)  Translation(b) Splicing(c) Sequencing(d) Restriction"/>
            <wp:cNvGraphicFramePr/>
            <a:graphic xmlns:a="http://schemas.openxmlformats.org/drawingml/2006/main">
              <a:graphicData uri="http://schemas.openxmlformats.org/drawingml/2006/picture">
                <pic:pic xmlns:pic="http://schemas.openxmlformats.org/drawingml/2006/picture">
                  <pic:nvPicPr>
                    <pic:cNvPr id="41986" name="Picture 2" descr="Post-transcriptional modification of mRNA in eukaryotes is called(a)  Translation(b) Splicing(c) Sequencing(d) Restriction"/>
                    <pic:cNvPicPr>
                      <a:picLocks noChangeAspect="1" noChangeArrowheads="1"/>
                    </pic:cNvPicPr>
                  </pic:nvPicPr>
                  <pic:blipFill>
                    <a:blip r:embed="rId18" cstate="print"/>
                    <a:srcRect/>
                    <a:stretch>
                      <a:fillRect/>
                    </a:stretch>
                  </pic:blipFill>
                  <pic:spPr bwMode="auto">
                    <a:xfrm>
                      <a:off x="0" y="0"/>
                      <a:ext cx="5943600" cy="3725545"/>
                    </a:xfrm>
                    <a:prstGeom prst="rect">
                      <a:avLst/>
                    </a:prstGeom>
                    <a:noFill/>
                  </pic:spPr>
                </pic:pic>
              </a:graphicData>
            </a:graphic>
          </wp:inline>
        </w:drawing>
      </w:r>
    </w:p>
    <w:p w:rsidR="009479E7" w:rsidRPr="001F00C4" w:rsidRDefault="009479E7" w:rsidP="009479E7">
      <w:pPr>
        <w:spacing w:before="100" w:beforeAutospacing="1" w:after="100" w:afterAutospacing="1"/>
        <w:jc w:val="both"/>
        <w:rPr>
          <w:rFonts w:ascii="Times New Roman" w:hAnsi="Times New Roman" w:cs="Times New Roman"/>
          <w:b/>
          <w:bCs/>
          <w:sz w:val="24"/>
          <w:szCs w:val="24"/>
        </w:rPr>
      </w:pPr>
      <w:r w:rsidRPr="001F00C4">
        <w:rPr>
          <w:rFonts w:ascii="Times New Roman" w:hAnsi="Times New Roman" w:cs="Times New Roman"/>
          <w:b/>
          <w:bCs/>
          <w:sz w:val="24"/>
          <w:szCs w:val="24"/>
        </w:rPr>
        <w:t>TRANSLATION</w:t>
      </w:r>
    </w:p>
    <w:p w:rsidR="009479E7" w:rsidRPr="001F00C4" w:rsidRDefault="009479E7" w:rsidP="009479E7">
      <w:pPr>
        <w:spacing w:before="100" w:beforeAutospacing="1" w:after="100" w:afterAutospacing="1"/>
        <w:jc w:val="both"/>
        <w:rPr>
          <w:rFonts w:ascii="Times New Roman" w:hAnsi="Times New Roman" w:cs="Times New Roman"/>
          <w:sz w:val="24"/>
          <w:szCs w:val="24"/>
        </w:rPr>
      </w:pPr>
      <w:r w:rsidRPr="001F00C4">
        <w:rPr>
          <w:rFonts w:ascii="Times New Roman" w:hAnsi="Times New Roman" w:cs="Times New Roman"/>
          <w:sz w:val="24"/>
          <w:szCs w:val="24"/>
        </w:rPr>
        <w:t xml:space="preserve">This is the second phase of protein synthesis where the </w:t>
      </w:r>
      <w:proofErr w:type="spellStart"/>
      <w:r w:rsidRPr="001F00C4">
        <w:rPr>
          <w:rFonts w:ascii="Times New Roman" w:hAnsi="Times New Roman" w:cs="Times New Roman"/>
          <w:sz w:val="24"/>
          <w:szCs w:val="24"/>
        </w:rPr>
        <w:t>ribosomes</w:t>
      </w:r>
      <w:proofErr w:type="spellEnd"/>
      <w:r w:rsidRPr="001F00C4">
        <w:rPr>
          <w:rFonts w:ascii="Times New Roman" w:hAnsi="Times New Roman" w:cs="Times New Roman"/>
          <w:sz w:val="24"/>
          <w:szCs w:val="24"/>
        </w:rPr>
        <w:t xml:space="preserve"> in the cytoplasm use transfer RNA (</w:t>
      </w:r>
      <w:proofErr w:type="spellStart"/>
      <w:r w:rsidRPr="001F00C4">
        <w:rPr>
          <w:rFonts w:ascii="Times New Roman" w:hAnsi="Times New Roman" w:cs="Times New Roman"/>
          <w:sz w:val="24"/>
          <w:szCs w:val="24"/>
        </w:rPr>
        <w:t>tRNA</w:t>
      </w:r>
      <w:proofErr w:type="spellEnd"/>
      <w:r w:rsidRPr="001F00C4">
        <w:rPr>
          <w:rFonts w:ascii="Times New Roman" w:hAnsi="Times New Roman" w:cs="Times New Roman"/>
          <w:sz w:val="24"/>
          <w:szCs w:val="24"/>
        </w:rPr>
        <w:t xml:space="preserve">) to attach to the mRNA and translate the bases into amino acids. </w:t>
      </w:r>
      <w:proofErr w:type="spellStart"/>
      <w:proofErr w:type="gramStart"/>
      <w:r w:rsidRPr="001F00C4">
        <w:rPr>
          <w:rFonts w:ascii="Times New Roman" w:hAnsi="Times New Roman" w:cs="Times New Roman"/>
          <w:sz w:val="24"/>
          <w:szCs w:val="24"/>
        </w:rPr>
        <w:t>tRNA</w:t>
      </w:r>
      <w:proofErr w:type="spellEnd"/>
      <w:proofErr w:type="gramEnd"/>
      <w:r w:rsidRPr="001F00C4">
        <w:rPr>
          <w:rFonts w:ascii="Times New Roman" w:hAnsi="Times New Roman" w:cs="Times New Roman"/>
          <w:sz w:val="24"/>
          <w:szCs w:val="24"/>
        </w:rPr>
        <w:t xml:space="preserve"> molecules </w:t>
      </w:r>
      <w:r w:rsidRPr="001F00C4">
        <w:rPr>
          <w:rFonts w:ascii="Times New Roman" w:hAnsi="Times New Roman" w:cs="Times New Roman"/>
          <w:sz w:val="24"/>
          <w:szCs w:val="24"/>
        </w:rPr>
        <w:lastRenderedPageBreak/>
        <w:t xml:space="preserve">bring the specified amino acids that the ribosome links together to make a protein. Translation has four </w:t>
      </w:r>
      <w:r w:rsidRPr="001F00C4">
        <w:rPr>
          <w:rFonts w:ascii="Times New Roman" w:hAnsi="Times New Roman" w:cs="Times New Roman"/>
          <w:iCs/>
          <w:sz w:val="24"/>
          <w:szCs w:val="24"/>
        </w:rPr>
        <w:t xml:space="preserve">steps viz. Activation and charging, </w:t>
      </w:r>
      <w:r w:rsidRPr="001F00C4">
        <w:rPr>
          <w:rFonts w:ascii="Times New Roman" w:hAnsi="Times New Roman" w:cs="Times New Roman"/>
          <w:sz w:val="24"/>
          <w:szCs w:val="24"/>
        </w:rPr>
        <w:t>Initiation, Elongation and Termination</w:t>
      </w:r>
    </w:p>
    <w:p w:rsidR="009479E7" w:rsidRPr="001F00C4" w:rsidRDefault="009479E7" w:rsidP="009479E7">
      <w:pPr>
        <w:pStyle w:val="NormalWeb"/>
        <w:jc w:val="both"/>
      </w:pPr>
      <w:r w:rsidRPr="001F00C4">
        <w:t xml:space="preserve">Before the actual translation, </w:t>
      </w:r>
      <w:r w:rsidRPr="001F00C4">
        <w:rPr>
          <w:b/>
          <w:bCs/>
        </w:rPr>
        <w:t>activation</w:t>
      </w:r>
      <w:r w:rsidRPr="001F00C4">
        <w:t xml:space="preserve">, which is not part of translation in technical sense, occurs. In this step, the correct amino acid (AA) is joined to the correct t RNA. It is required for translation to proceed. When the activated </w:t>
      </w:r>
      <w:proofErr w:type="spellStart"/>
      <w:r w:rsidRPr="001F00C4">
        <w:t>tRNA</w:t>
      </w:r>
      <w:proofErr w:type="spellEnd"/>
      <w:r w:rsidRPr="001F00C4">
        <w:t xml:space="preserve"> has an amino acid linked to it, it is termed as "</w:t>
      </w:r>
      <w:r w:rsidRPr="001F00C4">
        <w:rPr>
          <w:b/>
          <w:bCs/>
        </w:rPr>
        <w:t>charged</w:t>
      </w:r>
      <w:r w:rsidRPr="001F00C4">
        <w:t xml:space="preserve">". The AA is joined by its carboxyl group to the 3' OH of the </w:t>
      </w:r>
      <w:proofErr w:type="spellStart"/>
      <w:r w:rsidRPr="001F00C4">
        <w:t>tRNA</w:t>
      </w:r>
      <w:proofErr w:type="spellEnd"/>
      <w:r w:rsidRPr="001F00C4">
        <w:t xml:space="preserve"> by an ester bond. </w:t>
      </w:r>
    </w:p>
    <w:p w:rsidR="009479E7" w:rsidRPr="001F00C4" w:rsidRDefault="009479E7" w:rsidP="009479E7">
      <w:pPr>
        <w:pStyle w:val="NormalWeb"/>
        <w:jc w:val="both"/>
      </w:pPr>
    </w:p>
    <w:p w:rsidR="009479E7" w:rsidRPr="001F00C4" w:rsidRDefault="009479E7" w:rsidP="009479E7">
      <w:pPr>
        <w:pStyle w:val="NormalWeb"/>
        <w:jc w:val="center"/>
        <w:rPr>
          <w:b/>
          <w:bCs/>
        </w:rPr>
      </w:pPr>
      <w:r w:rsidRPr="001F00C4">
        <w:rPr>
          <w:b/>
          <w:bCs/>
          <w:noProof/>
        </w:rPr>
        <w:drawing>
          <wp:inline distT="0" distB="0" distL="0" distR="0">
            <wp:extent cx="4597400" cy="2927350"/>
            <wp:effectExtent l="19050" t="0" r="0" b="0"/>
            <wp:docPr id="8" name="Picture 1" descr="translation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lation2.gif"/>
                    <pic:cNvPicPr>
                      <a:picLocks noChangeAspect="1" noChangeArrowheads="1"/>
                    </pic:cNvPicPr>
                  </pic:nvPicPr>
                  <pic:blipFill>
                    <a:blip r:embed="rId19"/>
                    <a:srcRect/>
                    <a:stretch>
                      <a:fillRect/>
                    </a:stretch>
                  </pic:blipFill>
                  <pic:spPr bwMode="auto">
                    <a:xfrm>
                      <a:off x="0" y="0"/>
                      <a:ext cx="4597400" cy="2927350"/>
                    </a:xfrm>
                    <a:prstGeom prst="rect">
                      <a:avLst/>
                    </a:prstGeom>
                    <a:noFill/>
                    <a:ln w="9525">
                      <a:noFill/>
                      <a:miter lim="800000"/>
                      <a:headEnd/>
                      <a:tailEnd/>
                    </a:ln>
                  </pic:spPr>
                </pic:pic>
              </a:graphicData>
            </a:graphic>
          </wp:inline>
        </w:drawing>
      </w:r>
    </w:p>
    <w:p w:rsidR="009479E7" w:rsidRPr="001F00C4" w:rsidRDefault="009479E7" w:rsidP="009479E7">
      <w:pPr>
        <w:pStyle w:val="NormalWeb"/>
        <w:jc w:val="both"/>
        <w:rPr>
          <w:b/>
          <w:bCs/>
        </w:rPr>
      </w:pPr>
    </w:p>
    <w:p w:rsidR="009479E7" w:rsidRPr="001F00C4" w:rsidRDefault="009479E7" w:rsidP="009479E7">
      <w:pPr>
        <w:pStyle w:val="NormalWeb"/>
        <w:jc w:val="both"/>
      </w:pPr>
      <w:r w:rsidRPr="001F00C4">
        <w:rPr>
          <w:b/>
          <w:bCs/>
        </w:rPr>
        <w:t xml:space="preserve">Initiation: </w:t>
      </w:r>
      <w:r w:rsidRPr="001F00C4">
        <w:t xml:space="preserve">In the cytoplasm, protein synthesis is actually initiated by the AUG </w:t>
      </w:r>
      <w:proofErr w:type="spellStart"/>
      <w:r w:rsidRPr="001F00C4">
        <w:t>codon</w:t>
      </w:r>
      <w:proofErr w:type="spellEnd"/>
      <w:r w:rsidRPr="001F00C4">
        <w:t xml:space="preserve"> on mRNA. The AUG </w:t>
      </w:r>
      <w:proofErr w:type="spellStart"/>
      <w:r w:rsidRPr="001F00C4">
        <w:t>codon</w:t>
      </w:r>
      <w:proofErr w:type="spellEnd"/>
      <w:r w:rsidRPr="001F00C4">
        <w:t xml:space="preserve"> signals both the interaction of the ribosome with m-RNA and also the </w:t>
      </w:r>
      <w:proofErr w:type="spellStart"/>
      <w:r w:rsidRPr="001F00C4">
        <w:t>tRNA</w:t>
      </w:r>
      <w:proofErr w:type="spellEnd"/>
      <w:r w:rsidRPr="001F00C4">
        <w:t xml:space="preserve"> with the </w:t>
      </w:r>
      <w:proofErr w:type="spellStart"/>
      <w:r w:rsidRPr="001F00C4">
        <w:t>anticodons</w:t>
      </w:r>
      <w:proofErr w:type="spellEnd"/>
      <w:r w:rsidRPr="001F00C4">
        <w:t xml:space="preserve"> (UAC). The </w:t>
      </w:r>
      <w:proofErr w:type="spellStart"/>
      <w:r w:rsidRPr="001F00C4">
        <w:t>tRNA</w:t>
      </w:r>
      <w:proofErr w:type="spellEnd"/>
      <w:r w:rsidRPr="001F00C4">
        <w:t xml:space="preserve"> which initiates the protein synthesis has N-</w:t>
      </w:r>
      <w:proofErr w:type="spellStart"/>
      <w:r w:rsidRPr="001F00C4">
        <w:t>formyl</w:t>
      </w:r>
      <w:proofErr w:type="spellEnd"/>
      <w:r w:rsidRPr="001F00C4">
        <w:t>-</w:t>
      </w:r>
      <w:proofErr w:type="spellStart"/>
      <w:r w:rsidRPr="001F00C4">
        <w:t>methionine</w:t>
      </w:r>
      <w:proofErr w:type="spellEnd"/>
      <w:r w:rsidRPr="001F00C4">
        <w:t xml:space="preserve"> attached. The </w:t>
      </w:r>
      <w:proofErr w:type="spellStart"/>
      <w:r w:rsidRPr="001F00C4">
        <w:t>formyl</w:t>
      </w:r>
      <w:proofErr w:type="spellEnd"/>
      <w:r w:rsidRPr="001F00C4">
        <w:t xml:space="preserve"> group is really formic acid converted to an amide using the -NH</w:t>
      </w:r>
      <w:r w:rsidRPr="001F00C4">
        <w:rPr>
          <w:vertAlign w:val="subscript"/>
        </w:rPr>
        <w:t>2</w:t>
      </w:r>
      <w:r w:rsidRPr="001F00C4">
        <w:t xml:space="preserve"> group on </w:t>
      </w:r>
      <w:proofErr w:type="spellStart"/>
      <w:r w:rsidRPr="001F00C4">
        <w:t>methionine</w:t>
      </w:r>
      <w:proofErr w:type="spellEnd"/>
      <w:r w:rsidRPr="001F00C4">
        <w:t xml:space="preserve"> (left most graphic)</w:t>
      </w:r>
    </w:p>
    <w:p w:rsidR="009479E7" w:rsidRPr="001F00C4" w:rsidRDefault="009479E7" w:rsidP="009479E7">
      <w:pPr>
        <w:pStyle w:val="NormalWeb"/>
        <w:jc w:val="both"/>
      </w:pPr>
      <w:r w:rsidRPr="001F00C4">
        <w:t xml:space="preserve">The next step is for a second </w:t>
      </w:r>
      <w:proofErr w:type="spellStart"/>
      <w:r w:rsidRPr="001F00C4">
        <w:t>tRNA</w:t>
      </w:r>
      <w:proofErr w:type="spellEnd"/>
      <w:r w:rsidRPr="001F00C4">
        <w:t xml:space="preserve"> to approach the mRNA (</w:t>
      </w:r>
      <w:proofErr w:type="spellStart"/>
      <w:r w:rsidRPr="001F00C4">
        <w:t>codon</w:t>
      </w:r>
      <w:proofErr w:type="spellEnd"/>
      <w:r w:rsidRPr="001F00C4">
        <w:t xml:space="preserve"> - CCG). This is the code for </w:t>
      </w:r>
      <w:proofErr w:type="spellStart"/>
      <w:r w:rsidRPr="001F00C4">
        <w:t>proline</w:t>
      </w:r>
      <w:proofErr w:type="spellEnd"/>
      <w:r w:rsidRPr="001F00C4">
        <w:t xml:space="preserve">. The </w:t>
      </w:r>
      <w:proofErr w:type="spellStart"/>
      <w:r w:rsidRPr="001F00C4">
        <w:t>anticodon</w:t>
      </w:r>
      <w:proofErr w:type="spellEnd"/>
      <w:r w:rsidRPr="001F00C4">
        <w:t xml:space="preserve"> of the </w:t>
      </w:r>
      <w:proofErr w:type="spellStart"/>
      <w:r w:rsidRPr="001F00C4">
        <w:t>proline</w:t>
      </w:r>
      <w:proofErr w:type="spellEnd"/>
      <w:r w:rsidRPr="001F00C4">
        <w:t xml:space="preserve"> </w:t>
      </w:r>
      <w:proofErr w:type="spellStart"/>
      <w:r w:rsidRPr="001F00C4">
        <w:t>tRNA</w:t>
      </w:r>
      <w:proofErr w:type="spellEnd"/>
      <w:r w:rsidRPr="001F00C4">
        <w:t xml:space="preserve"> which reads this is GGC. The final process is to start growing peptide chain by having amine of </w:t>
      </w:r>
      <w:proofErr w:type="spellStart"/>
      <w:r w:rsidRPr="001F00C4">
        <w:t>proline</w:t>
      </w:r>
      <w:proofErr w:type="spellEnd"/>
      <w:r w:rsidRPr="001F00C4">
        <w:t xml:space="preserve"> to bond to the carboxyl acid group of </w:t>
      </w:r>
      <w:proofErr w:type="spellStart"/>
      <w:r w:rsidRPr="001F00C4">
        <w:t>methinone</w:t>
      </w:r>
      <w:proofErr w:type="spellEnd"/>
      <w:r w:rsidRPr="001F00C4">
        <w:t xml:space="preserve"> (met) in order to elongate the peptide.</w:t>
      </w:r>
    </w:p>
    <w:p w:rsidR="009479E7" w:rsidRPr="001F00C4" w:rsidRDefault="009479E7" w:rsidP="009479E7">
      <w:pPr>
        <w:pStyle w:val="NormalWeb"/>
        <w:jc w:val="both"/>
      </w:pPr>
      <w:r w:rsidRPr="001F00C4">
        <w:rPr>
          <w:b/>
          <w:bCs/>
        </w:rPr>
        <w:t xml:space="preserve">Elongation: </w:t>
      </w:r>
      <w:r w:rsidRPr="001F00C4">
        <w:t xml:space="preserve">Elongation of the peptide begins as various </w:t>
      </w:r>
      <w:proofErr w:type="spellStart"/>
      <w:r w:rsidRPr="001F00C4">
        <w:t>tRNA's</w:t>
      </w:r>
      <w:proofErr w:type="spellEnd"/>
      <w:r w:rsidRPr="001F00C4">
        <w:t xml:space="preserve"> read the next </w:t>
      </w:r>
      <w:proofErr w:type="spellStart"/>
      <w:r w:rsidRPr="001F00C4">
        <w:t>codon</w:t>
      </w:r>
      <w:proofErr w:type="spellEnd"/>
      <w:r w:rsidRPr="001F00C4">
        <w:t xml:space="preserve">. In the example on the left the next </w:t>
      </w:r>
      <w:proofErr w:type="spellStart"/>
      <w:r w:rsidRPr="001F00C4">
        <w:t>tRNA</w:t>
      </w:r>
      <w:proofErr w:type="spellEnd"/>
      <w:r w:rsidRPr="001F00C4">
        <w:t xml:space="preserve"> to read the mRNA is tyrosine. When the correct match with the </w:t>
      </w:r>
      <w:proofErr w:type="spellStart"/>
      <w:r w:rsidRPr="001F00C4">
        <w:t>anticodons</w:t>
      </w:r>
      <w:proofErr w:type="spellEnd"/>
      <w:r w:rsidRPr="001F00C4">
        <w:t xml:space="preserve"> of a </w:t>
      </w:r>
      <w:proofErr w:type="spellStart"/>
      <w:r w:rsidRPr="001F00C4">
        <w:t>tRNA</w:t>
      </w:r>
      <w:proofErr w:type="spellEnd"/>
      <w:r w:rsidRPr="001F00C4">
        <w:t xml:space="preserve"> has been found, the tyrosine forms a peptide bond with the growing peptide chain. The </w:t>
      </w:r>
      <w:proofErr w:type="spellStart"/>
      <w:r w:rsidRPr="001F00C4">
        <w:t>proline</w:t>
      </w:r>
      <w:proofErr w:type="spellEnd"/>
      <w:r w:rsidRPr="001F00C4">
        <w:t xml:space="preserve"> is now hydrolyzed from the </w:t>
      </w:r>
      <w:proofErr w:type="spellStart"/>
      <w:r w:rsidRPr="001F00C4">
        <w:t>tRNA</w:t>
      </w:r>
      <w:proofErr w:type="spellEnd"/>
      <w:r w:rsidRPr="001F00C4">
        <w:t xml:space="preserve">. The </w:t>
      </w:r>
      <w:proofErr w:type="spellStart"/>
      <w:r w:rsidRPr="001F00C4">
        <w:t>proline</w:t>
      </w:r>
      <w:proofErr w:type="spellEnd"/>
      <w:r w:rsidRPr="001F00C4">
        <w:t xml:space="preserve"> </w:t>
      </w:r>
      <w:proofErr w:type="spellStart"/>
      <w:r w:rsidRPr="001F00C4">
        <w:t>tRNA</w:t>
      </w:r>
      <w:proofErr w:type="spellEnd"/>
      <w:r w:rsidRPr="001F00C4">
        <w:t xml:space="preserve"> now moves away from the ribosome and back into the cytoplasm to reattach another </w:t>
      </w:r>
      <w:proofErr w:type="spellStart"/>
      <w:r w:rsidRPr="001F00C4">
        <w:t>proline</w:t>
      </w:r>
      <w:proofErr w:type="spellEnd"/>
      <w:r w:rsidRPr="001F00C4">
        <w:t xml:space="preserve"> amino acid.</w:t>
      </w:r>
    </w:p>
    <w:p w:rsidR="009479E7" w:rsidRPr="001F00C4" w:rsidRDefault="009479E7" w:rsidP="009479E7">
      <w:pPr>
        <w:pStyle w:val="NormalWeb"/>
        <w:jc w:val="both"/>
      </w:pPr>
      <w:r w:rsidRPr="001F00C4">
        <w:rPr>
          <w:b/>
          <w:bCs/>
        </w:rPr>
        <w:lastRenderedPageBreak/>
        <w:t xml:space="preserve">Elongation and Termination: </w:t>
      </w:r>
      <w:r w:rsidRPr="001F00C4">
        <w:t>When the stop signal on mRNA is reached, the protein synthesis is terminated. The last amino acid is hydrolyzed from its t-RNA. The peptide chain leaves the ribosome. The N-</w:t>
      </w:r>
      <w:proofErr w:type="spellStart"/>
      <w:r w:rsidRPr="001F00C4">
        <w:t>formyl</w:t>
      </w:r>
      <w:proofErr w:type="spellEnd"/>
      <w:r w:rsidRPr="001F00C4">
        <w:t>-</w:t>
      </w:r>
      <w:proofErr w:type="spellStart"/>
      <w:r w:rsidRPr="001F00C4">
        <w:t>methionine</w:t>
      </w:r>
      <w:proofErr w:type="spellEnd"/>
      <w:r w:rsidRPr="001F00C4">
        <w:t xml:space="preserve"> that was used to initiate the protein synthesis is also hydrolyzed from the completed peptide at this time.</w:t>
      </w:r>
    </w:p>
    <w:p w:rsidR="009479E7" w:rsidRPr="001F00C4" w:rsidRDefault="009479E7" w:rsidP="009479E7">
      <w:pPr>
        <w:pStyle w:val="NormalWeb"/>
        <w:jc w:val="both"/>
      </w:pPr>
      <w:r w:rsidRPr="001F00C4">
        <w:t xml:space="preserve">The ribosome is now ready to repeat the synthesis several more times. The events following translation include post-translational modification and protein folding. During and after synthesis, polypeptide chains often fold to attain secondary, tertiary and quaternary structures. This process is known as </w:t>
      </w:r>
      <w:r w:rsidRPr="001F00C4">
        <w:rPr>
          <w:b/>
          <w:bCs/>
        </w:rPr>
        <w:t>maturation of protein</w:t>
      </w:r>
      <w:r w:rsidRPr="001F00C4">
        <w:t xml:space="preserve"> and it takes place in Golgi </w:t>
      </w:r>
      <w:proofErr w:type="gramStart"/>
      <w:r w:rsidRPr="001F00C4">
        <w:t>Complex</w:t>
      </w:r>
      <w:proofErr w:type="gramEnd"/>
      <w:r w:rsidRPr="001F00C4">
        <w:t>.</w:t>
      </w:r>
    </w:p>
    <w:p w:rsidR="004800A0" w:rsidRDefault="004800A0" w:rsidP="009479E7">
      <w:pPr>
        <w:jc w:val="both"/>
        <w:rPr>
          <w:rFonts w:ascii="Times New Roman" w:hAnsi="Times New Roman" w:cs="Times New Roman"/>
          <w:sz w:val="24"/>
          <w:szCs w:val="24"/>
        </w:rPr>
      </w:pPr>
      <w:r w:rsidRPr="004800A0">
        <w:rPr>
          <w:rFonts w:ascii="Times New Roman" w:hAnsi="Times New Roman" w:cs="Times New Roman"/>
          <w:noProof/>
          <w:sz w:val="24"/>
          <w:szCs w:val="24"/>
        </w:rPr>
        <w:drawing>
          <wp:inline distT="0" distB="0" distL="0" distR="0">
            <wp:extent cx="5943600" cy="5231765"/>
            <wp:effectExtent l="19050" t="0" r="0" b="0"/>
            <wp:docPr id="7" name="Picture 1" descr="Charging of tRNA"/>
            <wp:cNvGraphicFramePr/>
            <a:graphic xmlns:a="http://schemas.openxmlformats.org/drawingml/2006/main">
              <a:graphicData uri="http://schemas.openxmlformats.org/drawingml/2006/picture">
                <pic:pic xmlns:pic="http://schemas.openxmlformats.org/drawingml/2006/picture">
                  <pic:nvPicPr>
                    <pic:cNvPr id="43010" name="Picture 2" descr="Charging of tRNA"/>
                    <pic:cNvPicPr>
                      <a:picLocks noChangeAspect="1" noChangeArrowheads="1"/>
                    </pic:cNvPicPr>
                  </pic:nvPicPr>
                  <pic:blipFill>
                    <a:blip r:embed="rId20"/>
                    <a:srcRect/>
                    <a:stretch>
                      <a:fillRect/>
                    </a:stretch>
                  </pic:blipFill>
                  <pic:spPr bwMode="auto">
                    <a:xfrm>
                      <a:off x="0" y="0"/>
                      <a:ext cx="5943600" cy="5231765"/>
                    </a:xfrm>
                    <a:prstGeom prst="rect">
                      <a:avLst/>
                    </a:prstGeom>
                    <a:noFill/>
                  </pic:spPr>
                </pic:pic>
              </a:graphicData>
            </a:graphic>
          </wp:inline>
        </w:drawing>
      </w:r>
    </w:p>
    <w:p w:rsidR="004800A0" w:rsidRDefault="004800A0" w:rsidP="009479E7">
      <w:pPr>
        <w:jc w:val="both"/>
        <w:rPr>
          <w:rFonts w:ascii="Times New Roman" w:hAnsi="Times New Roman" w:cs="Times New Roman"/>
          <w:sz w:val="24"/>
          <w:szCs w:val="24"/>
        </w:rPr>
      </w:pPr>
      <w:r w:rsidRPr="004800A0">
        <w:rPr>
          <w:rFonts w:ascii="Times New Roman" w:hAnsi="Times New Roman" w:cs="Times New Roman"/>
          <w:noProof/>
          <w:sz w:val="24"/>
          <w:szCs w:val="24"/>
        </w:rPr>
        <w:lastRenderedPageBreak/>
        <w:drawing>
          <wp:inline distT="0" distB="0" distL="0" distR="0">
            <wp:extent cx="4352925" cy="6648450"/>
            <wp:effectExtent l="19050" t="0" r="9525" b="0"/>
            <wp:docPr id="12" name="Picture 2" descr="13"/>
            <wp:cNvGraphicFramePr/>
            <a:graphic xmlns:a="http://schemas.openxmlformats.org/drawingml/2006/main">
              <a:graphicData uri="http://schemas.openxmlformats.org/drawingml/2006/picture">
                <pic:pic xmlns:pic="http://schemas.openxmlformats.org/drawingml/2006/picture">
                  <pic:nvPicPr>
                    <pic:cNvPr id="44034" name="Picture 2" descr="13"/>
                    <pic:cNvPicPr>
                      <a:picLocks noChangeAspect="1" noChangeArrowheads="1"/>
                    </pic:cNvPicPr>
                  </pic:nvPicPr>
                  <pic:blipFill>
                    <a:blip r:embed="rId21"/>
                    <a:srcRect/>
                    <a:stretch>
                      <a:fillRect/>
                    </a:stretch>
                  </pic:blipFill>
                  <pic:spPr bwMode="auto">
                    <a:xfrm>
                      <a:off x="0" y="0"/>
                      <a:ext cx="4352925" cy="6648450"/>
                    </a:xfrm>
                    <a:prstGeom prst="rect">
                      <a:avLst/>
                    </a:prstGeom>
                    <a:noFill/>
                  </pic:spPr>
                </pic:pic>
              </a:graphicData>
            </a:graphic>
          </wp:inline>
        </w:drawing>
      </w:r>
    </w:p>
    <w:p w:rsidR="009479E7" w:rsidRPr="001F00C4" w:rsidRDefault="004800A0" w:rsidP="009479E7">
      <w:pPr>
        <w:jc w:val="both"/>
        <w:rPr>
          <w:rFonts w:ascii="Times New Roman" w:hAnsi="Times New Roman" w:cs="Times New Roman"/>
          <w:b/>
          <w:sz w:val="24"/>
          <w:szCs w:val="24"/>
        </w:rPr>
      </w:pPr>
      <w:r w:rsidRPr="004800A0">
        <w:rPr>
          <w:rFonts w:ascii="Times New Roman" w:hAnsi="Times New Roman" w:cs="Times New Roman"/>
          <w:noProof/>
          <w:sz w:val="24"/>
          <w:szCs w:val="24"/>
        </w:rPr>
        <w:lastRenderedPageBreak/>
        <w:drawing>
          <wp:inline distT="0" distB="0" distL="0" distR="0">
            <wp:extent cx="5943600" cy="3655060"/>
            <wp:effectExtent l="19050" t="0" r="0" b="0"/>
            <wp:docPr id="13" name="Picture 3" descr="Post Translational Modification- Definition, Processing"/>
            <wp:cNvGraphicFramePr/>
            <a:graphic xmlns:a="http://schemas.openxmlformats.org/drawingml/2006/main">
              <a:graphicData uri="http://schemas.openxmlformats.org/drawingml/2006/picture">
                <pic:pic xmlns:pic="http://schemas.openxmlformats.org/drawingml/2006/picture">
                  <pic:nvPicPr>
                    <pic:cNvPr id="13314" name="Picture 2" descr="Post Translational Modification- Definition, Processing"/>
                    <pic:cNvPicPr>
                      <a:picLocks noChangeAspect="1" noChangeArrowheads="1"/>
                    </pic:cNvPicPr>
                  </pic:nvPicPr>
                  <pic:blipFill>
                    <a:blip r:embed="rId22"/>
                    <a:srcRect/>
                    <a:stretch>
                      <a:fillRect/>
                    </a:stretch>
                  </pic:blipFill>
                  <pic:spPr bwMode="auto">
                    <a:xfrm>
                      <a:off x="0" y="0"/>
                      <a:ext cx="5943600" cy="3655060"/>
                    </a:xfrm>
                    <a:prstGeom prst="rect">
                      <a:avLst/>
                    </a:prstGeom>
                    <a:noFill/>
                  </pic:spPr>
                </pic:pic>
              </a:graphicData>
            </a:graphic>
          </wp:inline>
        </w:drawing>
      </w:r>
      <w:r w:rsidR="009479E7" w:rsidRPr="001F00C4">
        <w:rPr>
          <w:rFonts w:ascii="Times New Roman" w:hAnsi="Times New Roman" w:cs="Times New Roman"/>
          <w:sz w:val="24"/>
          <w:szCs w:val="24"/>
        </w:rPr>
        <w:br w:type="page"/>
      </w:r>
      <w:r w:rsidR="009479E7" w:rsidRPr="001F00C4">
        <w:rPr>
          <w:rFonts w:ascii="Times New Roman" w:hAnsi="Times New Roman" w:cs="Times New Roman"/>
          <w:b/>
          <w:sz w:val="24"/>
          <w:szCs w:val="24"/>
        </w:rPr>
        <w:lastRenderedPageBreak/>
        <w:t>Optimization of Biological machines:</w:t>
      </w:r>
    </w:p>
    <w:p w:rsidR="009479E7" w:rsidRPr="001F00C4" w:rsidRDefault="009479E7" w:rsidP="009479E7">
      <w:pPr>
        <w:jc w:val="both"/>
        <w:rPr>
          <w:rFonts w:ascii="Times New Roman" w:hAnsi="Times New Roman" w:cs="Times New Roman"/>
          <w:bCs/>
          <w:sz w:val="24"/>
          <w:szCs w:val="24"/>
        </w:rPr>
      </w:pPr>
      <w:r w:rsidRPr="001F00C4">
        <w:rPr>
          <w:rFonts w:ascii="Times New Roman" w:hAnsi="Times New Roman" w:cs="Times New Roman"/>
          <w:bCs/>
          <w:sz w:val="24"/>
          <w:szCs w:val="24"/>
        </w:rPr>
        <w:t>Making use of the biological systems as a machinery to synthesize the desired products:</w:t>
      </w:r>
    </w:p>
    <w:p w:rsidR="009479E7" w:rsidRPr="001F00C4" w:rsidRDefault="009479E7" w:rsidP="009479E7">
      <w:pPr>
        <w:jc w:val="both"/>
        <w:rPr>
          <w:rFonts w:ascii="Times New Roman" w:hAnsi="Times New Roman" w:cs="Times New Roman"/>
          <w:b/>
          <w:sz w:val="24"/>
          <w:szCs w:val="24"/>
        </w:rPr>
      </w:pPr>
    </w:p>
    <w:p w:rsidR="009479E7" w:rsidRPr="001F00C4" w:rsidRDefault="009479E7" w:rsidP="009479E7">
      <w:pPr>
        <w:jc w:val="both"/>
        <w:rPr>
          <w:rFonts w:ascii="Times New Roman" w:hAnsi="Times New Roman" w:cs="Times New Roman"/>
          <w:sz w:val="24"/>
          <w:szCs w:val="24"/>
        </w:rPr>
      </w:pPr>
      <w:r w:rsidRPr="001F00C4">
        <w:rPr>
          <w:rFonts w:ascii="Times New Roman" w:hAnsi="Times New Roman" w:cs="Times New Roman"/>
          <w:b/>
          <w:sz w:val="24"/>
          <w:szCs w:val="24"/>
        </w:rPr>
        <w:t>Molecular level</w:t>
      </w:r>
      <w:r w:rsidRPr="001F00C4">
        <w:rPr>
          <w:rFonts w:ascii="Times New Roman" w:hAnsi="Times New Roman" w:cs="Times New Roman"/>
          <w:sz w:val="24"/>
          <w:szCs w:val="24"/>
        </w:rPr>
        <w:t xml:space="preserve"> – </w:t>
      </w:r>
      <w:r w:rsidRPr="001F00C4">
        <w:rPr>
          <w:rFonts w:ascii="Times New Roman" w:hAnsi="Times New Roman" w:cs="Times New Roman"/>
          <w:b/>
          <w:sz w:val="24"/>
          <w:szCs w:val="24"/>
        </w:rPr>
        <w:t>Recombinant DNA technology</w:t>
      </w:r>
      <w:r w:rsidRPr="001F00C4">
        <w:rPr>
          <w:rFonts w:ascii="Times New Roman" w:hAnsi="Times New Roman" w:cs="Times New Roman"/>
          <w:sz w:val="24"/>
          <w:szCs w:val="24"/>
        </w:rPr>
        <w:t xml:space="preserve"> – Production of human growth factors/hormones/cytokines in prokaryotes like </w:t>
      </w:r>
      <w:r w:rsidRPr="001F00C4">
        <w:rPr>
          <w:rFonts w:ascii="Times New Roman" w:hAnsi="Times New Roman" w:cs="Times New Roman"/>
          <w:i/>
          <w:sz w:val="24"/>
          <w:szCs w:val="24"/>
        </w:rPr>
        <w:t>E. coli</w:t>
      </w:r>
      <w:r w:rsidRPr="001F00C4">
        <w:rPr>
          <w:rFonts w:ascii="Times New Roman" w:hAnsi="Times New Roman" w:cs="Times New Roman"/>
          <w:sz w:val="24"/>
          <w:szCs w:val="24"/>
        </w:rPr>
        <w:t xml:space="preserve">. </w:t>
      </w:r>
    </w:p>
    <w:p w:rsidR="009479E7" w:rsidRPr="001F00C4" w:rsidRDefault="009479E7" w:rsidP="009479E7">
      <w:pPr>
        <w:jc w:val="center"/>
        <w:rPr>
          <w:rFonts w:ascii="Times New Roman" w:hAnsi="Times New Roman" w:cs="Times New Roman"/>
          <w:b/>
          <w:bCs/>
          <w:smallCaps/>
          <w:sz w:val="24"/>
          <w:szCs w:val="24"/>
        </w:rPr>
      </w:pPr>
      <w:r w:rsidRPr="001F00C4">
        <w:rPr>
          <w:rFonts w:ascii="Times New Roman" w:hAnsi="Times New Roman" w:cs="Times New Roman"/>
          <w:b/>
          <w:bCs/>
          <w:smallCaps/>
          <w:sz w:val="24"/>
          <w:szCs w:val="24"/>
        </w:rPr>
        <w:t>Genetic Engineering</w:t>
      </w:r>
    </w:p>
    <w:p w:rsidR="009479E7" w:rsidRPr="001F00C4" w:rsidRDefault="009479E7" w:rsidP="009479E7">
      <w:pPr>
        <w:pStyle w:val="NormalWeb"/>
        <w:spacing w:before="0" w:beforeAutospacing="0" w:after="0" w:afterAutospacing="0"/>
        <w:jc w:val="both"/>
        <w:rPr>
          <w:b/>
          <w:bCs/>
        </w:rPr>
      </w:pPr>
    </w:p>
    <w:p w:rsidR="009479E7" w:rsidRPr="001F00C4" w:rsidRDefault="009479E7" w:rsidP="009479E7">
      <w:pPr>
        <w:pStyle w:val="NormalWeb"/>
        <w:spacing w:before="0" w:beforeAutospacing="0" w:after="0" w:afterAutospacing="0"/>
        <w:jc w:val="both"/>
      </w:pPr>
      <w:r w:rsidRPr="001F00C4">
        <w:rPr>
          <w:b/>
          <w:bCs/>
        </w:rPr>
        <w:t>Recombinant DNA Technology</w:t>
      </w:r>
      <w:r w:rsidRPr="001F00C4">
        <w:t xml:space="preserve">, </w:t>
      </w:r>
      <w:r w:rsidRPr="001F00C4">
        <w:rPr>
          <w:b/>
          <w:bCs/>
        </w:rPr>
        <w:t>Genetic modification/manipulation (GM)</w:t>
      </w:r>
      <w:r w:rsidRPr="001F00C4">
        <w:t xml:space="preserve"> and </w:t>
      </w:r>
      <w:r w:rsidRPr="001F00C4">
        <w:rPr>
          <w:b/>
          <w:bCs/>
        </w:rPr>
        <w:t>Gene splicing</w:t>
      </w:r>
      <w:r w:rsidRPr="001F00C4">
        <w:t xml:space="preserve"> are terms that apply to the direct manipulation of an organism's genes. Genetic engineering is different from traditional breeding, where the organism's genes are manipulated indirectly. </w:t>
      </w:r>
    </w:p>
    <w:p w:rsidR="009479E7" w:rsidRPr="001F00C4" w:rsidRDefault="009479E7" w:rsidP="009479E7">
      <w:pPr>
        <w:pStyle w:val="NormalWeb"/>
        <w:spacing w:before="0" w:beforeAutospacing="0" w:after="0" w:afterAutospacing="0"/>
        <w:jc w:val="both"/>
      </w:pPr>
      <w:r w:rsidRPr="001F00C4">
        <w:rPr>
          <w:b/>
        </w:rPr>
        <w:t>Definition</w:t>
      </w:r>
      <w:r w:rsidRPr="001F00C4">
        <w:t xml:space="preserve"> --Genetic engineering uses the techniques of molecular cloning and transformation to alter the structure and characteristics of genes directly. </w:t>
      </w:r>
    </w:p>
    <w:p w:rsidR="009479E7" w:rsidRPr="001F00C4" w:rsidRDefault="009479E7" w:rsidP="009479E7">
      <w:pPr>
        <w:pStyle w:val="NormalWeb"/>
        <w:spacing w:before="0" w:beforeAutospacing="0" w:after="0" w:afterAutospacing="0"/>
        <w:jc w:val="both"/>
      </w:pPr>
      <w:r w:rsidRPr="001F00C4">
        <w:t xml:space="preserve">Genetic engineering techniques have found some successes in numerous applications. Some examples are in improving crop technology, the manufacture of synthetic human insulin through the use of modified bacteria, the manufacture of erythropoietin in hamster ovary cells, and the production of new types of experimental mice such as the </w:t>
      </w:r>
      <w:proofErr w:type="spellStart"/>
      <w:r w:rsidRPr="001F00C4">
        <w:t>oncomouse</w:t>
      </w:r>
      <w:proofErr w:type="spellEnd"/>
      <w:r w:rsidRPr="001F00C4">
        <w:t xml:space="preserve"> (cancer mouse) for research.</w:t>
      </w:r>
    </w:p>
    <w:p w:rsidR="009479E7" w:rsidRPr="001F00C4" w:rsidRDefault="009479E7" w:rsidP="009479E7">
      <w:pPr>
        <w:pStyle w:val="NormalWeb"/>
        <w:spacing w:before="0" w:beforeAutospacing="0" w:after="0" w:afterAutospacing="0"/>
        <w:jc w:val="both"/>
      </w:pPr>
      <w:r w:rsidRPr="001F00C4">
        <w:rPr>
          <w:b/>
        </w:rPr>
        <w:t>Definition Clone</w:t>
      </w:r>
      <w:r w:rsidRPr="001F00C4">
        <w:t>: A clone is a group of identical copies. A clone of a cell is a group of cells of a single type isolated and allowed to reproduce to create a population of identical cells. A clone of a DNA molecule is an isolated DNA molecule which is multiplied number of times to produce a large amount of identical copies.</w:t>
      </w:r>
    </w:p>
    <w:p w:rsidR="009479E7" w:rsidRPr="001F00C4" w:rsidRDefault="009479E7" w:rsidP="009479E7">
      <w:pPr>
        <w:pStyle w:val="NormalWeb"/>
        <w:spacing w:before="0" w:beforeAutospacing="0" w:after="0" w:afterAutospacing="0"/>
        <w:jc w:val="both"/>
      </w:pPr>
      <w:r w:rsidRPr="001F00C4">
        <w:rPr>
          <w:b/>
        </w:rPr>
        <w:t xml:space="preserve">Definition </w:t>
      </w:r>
      <w:proofErr w:type="gramStart"/>
      <w:r w:rsidRPr="001F00C4">
        <w:rPr>
          <w:b/>
        </w:rPr>
        <w:t>Cloning :</w:t>
      </w:r>
      <w:proofErr w:type="gramEnd"/>
      <w:r w:rsidRPr="001F00C4">
        <w:rPr>
          <w:b/>
        </w:rPr>
        <w:t xml:space="preserve"> </w:t>
      </w:r>
      <w:r w:rsidRPr="001F00C4">
        <w:t>It is a method of producing</w:t>
      </w:r>
      <w:r w:rsidRPr="001F00C4">
        <w:rPr>
          <w:b/>
        </w:rPr>
        <w:t xml:space="preserve"> </w:t>
      </w:r>
      <w:r w:rsidRPr="001F00C4">
        <w:t>identical copies of cells / molecules/organisms.</w:t>
      </w:r>
    </w:p>
    <w:p w:rsidR="009479E7" w:rsidRPr="001F00C4" w:rsidRDefault="009479E7" w:rsidP="009479E7">
      <w:pPr>
        <w:pStyle w:val="NormalWeb"/>
        <w:spacing w:before="0" w:beforeAutospacing="0" w:after="0" w:afterAutospacing="0"/>
        <w:jc w:val="both"/>
      </w:pPr>
      <w:r w:rsidRPr="001F00C4">
        <w:t xml:space="preserve">There are a number of ways through which genetic engineering and cloning together is accomplished. Essentially, the process has following </w:t>
      </w:r>
      <w:proofErr w:type="gramStart"/>
      <w:r w:rsidRPr="001F00C4">
        <w:t>steps :</w:t>
      </w:r>
      <w:proofErr w:type="gramEnd"/>
      <w:r w:rsidRPr="001F00C4">
        <w:t>-</w:t>
      </w:r>
    </w:p>
    <w:p w:rsidR="009479E7" w:rsidRPr="001F00C4" w:rsidRDefault="009479E7" w:rsidP="009479E7">
      <w:pPr>
        <w:numPr>
          <w:ilvl w:val="0"/>
          <w:numId w:val="3"/>
        </w:numPr>
        <w:spacing w:after="0" w:line="240" w:lineRule="auto"/>
        <w:jc w:val="both"/>
        <w:rPr>
          <w:rFonts w:ascii="Times New Roman" w:hAnsi="Times New Roman" w:cs="Times New Roman"/>
          <w:sz w:val="24"/>
          <w:szCs w:val="24"/>
        </w:rPr>
      </w:pPr>
      <w:r w:rsidRPr="001F00C4">
        <w:rPr>
          <w:rFonts w:ascii="Times New Roman" w:hAnsi="Times New Roman" w:cs="Times New Roman"/>
          <w:sz w:val="24"/>
          <w:szCs w:val="24"/>
        </w:rPr>
        <w:t xml:space="preserve">Isolation of the gene/ DNA fragment of interest (known function) from an organism </w:t>
      </w:r>
      <w:r w:rsidRPr="001F00C4">
        <w:rPr>
          <w:rFonts w:ascii="Times New Roman" w:hAnsi="Times New Roman" w:cs="Times New Roman"/>
          <w:b/>
          <w:bCs/>
          <w:sz w:val="24"/>
          <w:szCs w:val="24"/>
        </w:rPr>
        <w:t>(A</w:t>
      </w:r>
      <w:proofErr w:type="gramStart"/>
      <w:r w:rsidRPr="001F00C4">
        <w:rPr>
          <w:rFonts w:ascii="Times New Roman" w:hAnsi="Times New Roman" w:cs="Times New Roman"/>
          <w:b/>
          <w:bCs/>
          <w:sz w:val="24"/>
          <w:szCs w:val="24"/>
        </w:rPr>
        <w:t>)</w:t>
      </w:r>
      <w:r w:rsidRPr="001F00C4">
        <w:rPr>
          <w:rFonts w:ascii="Times New Roman" w:hAnsi="Times New Roman" w:cs="Times New Roman"/>
          <w:sz w:val="24"/>
          <w:szCs w:val="24"/>
        </w:rPr>
        <w:t xml:space="preserve"> .</w:t>
      </w:r>
      <w:proofErr w:type="gramEnd"/>
      <w:r w:rsidRPr="001F00C4">
        <w:rPr>
          <w:rFonts w:ascii="Times New Roman" w:hAnsi="Times New Roman" w:cs="Times New Roman"/>
          <w:sz w:val="24"/>
          <w:szCs w:val="24"/>
        </w:rPr>
        <w:t xml:space="preserve"> It is known as an </w:t>
      </w:r>
      <w:r w:rsidRPr="001F00C4">
        <w:rPr>
          <w:rFonts w:ascii="Times New Roman" w:hAnsi="Times New Roman" w:cs="Times New Roman"/>
          <w:b/>
          <w:sz w:val="24"/>
          <w:szCs w:val="24"/>
        </w:rPr>
        <w:t>insert.</w:t>
      </w:r>
    </w:p>
    <w:p w:rsidR="009479E7" w:rsidRPr="001F00C4" w:rsidRDefault="009479E7" w:rsidP="009479E7">
      <w:pPr>
        <w:numPr>
          <w:ilvl w:val="0"/>
          <w:numId w:val="3"/>
        </w:numPr>
        <w:spacing w:before="100" w:beforeAutospacing="1" w:after="100" w:afterAutospacing="1" w:line="240" w:lineRule="auto"/>
        <w:jc w:val="both"/>
        <w:rPr>
          <w:rFonts w:ascii="Times New Roman" w:hAnsi="Times New Roman" w:cs="Times New Roman"/>
          <w:sz w:val="24"/>
          <w:szCs w:val="24"/>
        </w:rPr>
      </w:pPr>
      <w:r w:rsidRPr="001F00C4">
        <w:rPr>
          <w:rFonts w:ascii="Times New Roman" w:hAnsi="Times New Roman" w:cs="Times New Roman"/>
          <w:sz w:val="24"/>
          <w:szCs w:val="24"/>
        </w:rPr>
        <w:t xml:space="preserve">Enzymatic cleavage </w:t>
      </w:r>
      <w:r w:rsidRPr="001F00C4">
        <w:rPr>
          <w:rFonts w:ascii="Times New Roman" w:hAnsi="Times New Roman" w:cs="Times New Roman"/>
          <w:b/>
          <w:bCs/>
          <w:sz w:val="24"/>
          <w:szCs w:val="24"/>
        </w:rPr>
        <w:t>(B)</w:t>
      </w:r>
      <w:r w:rsidRPr="001F00C4">
        <w:rPr>
          <w:rFonts w:ascii="Times New Roman" w:hAnsi="Times New Roman" w:cs="Times New Roman"/>
          <w:sz w:val="24"/>
          <w:szCs w:val="24"/>
        </w:rPr>
        <w:t xml:space="preserve"> and joining </w:t>
      </w:r>
      <w:r w:rsidRPr="001F00C4">
        <w:rPr>
          <w:rFonts w:ascii="Times New Roman" w:hAnsi="Times New Roman" w:cs="Times New Roman"/>
          <w:b/>
          <w:bCs/>
          <w:sz w:val="24"/>
          <w:szCs w:val="24"/>
        </w:rPr>
        <w:t>(C)</w:t>
      </w:r>
      <w:r w:rsidRPr="001F00C4">
        <w:rPr>
          <w:rFonts w:ascii="Times New Roman" w:hAnsi="Times New Roman" w:cs="Times New Roman"/>
          <w:sz w:val="24"/>
          <w:szCs w:val="24"/>
        </w:rPr>
        <w:t xml:space="preserve"> of insert DNA to another DNA molecule (cloning vector) to form recombinant DNA (</w:t>
      </w:r>
      <w:proofErr w:type="spellStart"/>
      <w:r w:rsidRPr="001F00C4">
        <w:rPr>
          <w:rFonts w:ascii="Times New Roman" w:hAnsi="Times New Roman" w:cs="Times New Roman"/>
          <w:sz w:val="24"/>
          <w:szCs w:val="24"/>
        </w:rPr>
        <w:t>rDNA</w:t>
      </w:r>
      <w:proofErr w:type="spellEnd"/>
      <w:r w:rsidRPr="001F00C4">
        <w:rPr>
          <w:rFonts w:ascii="Times New Roman" w:hAnsi="Times New Roman" w:cs="Times New Roman"/>
          <w:sz w:val="24"/>
          <w:szCs w:val="24"/>
        </w:rPr>
        <w:t xml:space="preserve">) i.e. vector + insert DNA </w:t>
      </w:r>
      <w:r w:rsidRPr="001F00C4">
        <w:rPr>
          <w:rFonts w:ascii="Times New Roman" w:hAnsi="Times New Roman" w:cs="Times New Roman"/>
          <w:b/>
          <w:bCs/>
          <w:sz w:val="24"/>
          <w:szCs w:val="24"/>
        </w:rPr>
        <w:t>(D)</w:t>
      </w:r>
    </w:p>
    <w:p w:rsidR="009479E7" w:rsidRPr="001F00C4" w:rsidRDefault="009479E7" w:rsidP="009479E7">
      <w:pPr>
        <w:numPr>
          <w:ilvl w:val="0"/>
          <w:numId w:val="3"/>
        </w:numPr>
        <w:spacing w:before="100" w:beforeAutospacing="1" w:after="100" w:afterAutospacing="1" w:line="240" w:lineRule="auto"/>
        <w:jc w:val="both"/>
        <w:rPr>
          <w:rFonts w:ascii="Times New Roman" w:hAnsi="Times New Roman" w:cs="Times New Roman"/>
          <w:sz w:val="24"/>
          <w:szCs w:val="24"/>
        </w:rPr>
      </w:pPr>
      <w:r w:rsidRPr="001F00C4">
        <w:rPr>
          <w:rFonts w:ascii="Times New Roman" w:hAnsi="Times New Roman" w:cs="Times New Roman"/>
          <w:sz w:val="24"/>
          <w:szCs w:val="24"/>
        </w:rPr>
        <w:t xml:space="preserve">Transformation of a host cell that includes transfer and maintenance of </w:t>
      </w:r>
      <w:proofErr w:type="spellStart"/>
      <w:r w:rsidRPr="001F00C4">
        <w:rPr>
          <w:rFonts w:ascii="Times New Roman" w:hAnsi="Times New Roman" w:cs="Times New Roman"/>
          <w:sz w:val="24"/>
          <w:szCs w:val="24"/>
        </w:rPr>
        <w:t>rDNA</w:t>
      </w:r>
      <w:proofErr w:type="spellEnd"/>
      <w:r w:rsidRPr="001F00C4">
        <w:rPr>
          <w:rFonts w:ascii="Times New Roman" w:hAnsi="Times New Roman" w:cs="Times New Roman"/>
          <w:sz w:val="24"/>
          <w:szCs w:val="24"/>
        </w:rPr>
        <w:t xml:space="preserve"> molecule in the host organism </w:t>
      </w:r>
      <w:r w:rsidRPr="001F00C4">
        <w:rPr>
          <w:rFonts w:ascii="Times New Roman" w:hAnsi="Times New Roman" w:cs="Times New Roman"/>
          <w:b/>
          <w:bCs/>
          <w:sz w:val="24"/>
          <w:szCs w:val="24"/>
        </w:rPr>
        <w:t>(E)</w:t>
      </w:r>
    </w:p>
    <w:p w:rsidR="009479E7" w:rsidRPr="001F00C4" w:rsidRDefault="009479E7" w:rsidP="009479E7">
      <w:pPr>
        <w:numPr>
          <w:ilvl w:val="0"/>
          <w:numId w:val="3"/>
        </w:numPr>
        <w:spacing w:before="100" w:beforeAutospacing="1" w:after="100" w:afterAutospacing="1" w:line="240" w:lineRule="auto"/>
        <w:jc w:val="both"/>
        <w:rPr>
          <w:rFonts w:ascii="Times New Roman" w:hAnsi="Times New Roman" w:cs="Times New Roman"/>
          <w:sz w:val="24"/>
          <w:szCs w:val="24"/>
        </w:rPr>
      </w:pPr>
      <w:r w:rsidRPr="001F00C4">
        <w:rPr>
          <w:rFonts w:ascii="Times New Roman" w:hAnsi="Times New Roman" w:cs="Times New Roman"/>
          <w:sz w:val="24"/>
          <w:szCs w:val="24"/>
        </w:rPr>
        <w:t xml:space="preserve">Identification of transformed cells (with </w:t>
      </w:r>
      <w:proofErr w:type="spellStart"/>
      <w:r w:rsidRPr="001F00C4">
        <w:rPr>
          <w:rFonts w:ascii="Times New Roman" w:hAnsi="Times New Roman" w:cs="Times New Roman"/>
          <w:sz w:val="24"/>
          <w:szCs w:val="24"/>
        </w:rPr>
        <w:t>rDNA</w:t>
      </w:r>
      <w:proofErr w:type="spellEnd"/>
      <w:r w:rsidRPr="001F00C4">
        <w:rPr>
          <w:rFonts w:ascii="Times New Roman" w:hAnsi="Times New Roman" w:cs="Times New Roman"/>
          <w:sz w:val="24"/>
          <w:szCs w:val="24"/>
        </w:rPr>
        <w:t xml:space="preserve">) and their selection from non </w:t>
      </w:r>
      <w:proofErr w:type="spellStart"/>
      <w:r w:rsidRPr="001F00C4">
        <w:rPr>
          <w:rFonts w:ascii="Times New Roman" w:hAnsi="Times New Roman" w:cs="Times New Roman"/>
          <w:sz w:val="24"/>
          <w:szCs w:val="24"/>
        </w:rPr>
        <w:t>transformants</w:t>
      </w:r>
      <w:proofErr w:type="spellEnd"/>
      <w:r w:rsidRPr="001F00C4">
        <w:rPr>
          <w:rFonts w:ascii="Times New Roman" w:hAnsi="Times New Roman" w:cs="Times New Roman"/>
          <w:sz w:val="24"/>
          <w:szCs w:val="24"/>
        </w:rPr>
        <w:t xml:space="preserve"> </w:t>
      </w:r>
    </w:p>
    <w:p w:rsidR="009479E7" w:rsidRPr="001F00C4" w:rsidRDefault="009479E7" w:rsidP="009479E7">
      <w:pPr>
        <w:numPr>
          <w:ilvl w:val="0"/>
          <w:numId w:val="3"/>
        </w:numPr>
        <w:spacing w:before="100" w:beforeAutospacing="1" w:after="100" w:afterAutospacing="1" w:line="240" w:lineRule="auto"/>
        <w:jc w:val="both"/>
        <w:rPr>
          <w:rFonts w:ascii="Times New Roman" w:hAnsi="Times New Roman" w:cs="Times New Roman"/>
          <w:sz w:val="24"/>
          <w:szCs w:val="24"/>
        </w:rPr>
      </w:pPr>
      <w:r w:rsidRPr="001F00C4">
        <w:rPr>
          <w:rFonts w:ascii="Times New Roman" w:hAnsi="Times New Roman" w:cs="Times New Roman"/>
          <w:sz w:val="24"/>
          <w:szCs w:val="24"/>
        </w:rPr>
        <w:t xml:space="preserve">Amplification of </w:t>
      </w:r>
      <w:proofErr w:type="spellStart"/>
      <w:r w:rsidRPr="001F00C4">
        <w:rPr>
          <w:rFonts w:ascii="Times New Roman" w:hAnsi="Times New Roman" w:cs="Times New Roman"/>
          <w:sz w:val="24"/>
          <w:szCs w:val="24"/>
        </w:rPr>
        <w:t>rDNA</w:t>
      </w:r>
      <w:proofErr w:type="spellEnd"/>
      <w:r w:rsidRPr="001F00C4">
        <w:rPr>
          <w:rFonts w:ascii="Times New Roman" w:hAnsi="Times New Roman" w:cs="Times New Roman"/>
          <w:sz w:val="24"/>
          <w:szCs w:val="24"/>
        </w:rPr>
        <w:t xml:space="preserve"> to get multiple copies in a cell </w:t>
      </w:r>
      <w:r w:rsidRPr="001F00C4">
        <w:rPr>
          <w:rFonts w:ascii="Times New Roman" w:hAnsi="Times New Roman" w:cs="Times New Roman"/>
          <w:b/>
          <w:bCs/>
          <w:sz w:val="24"/>
          <w:szCs w:val="24"/>
        </w:rPr>
        <w:t>(F)</w:t>
      </w:r>
    </w:p>
    <w:p w:rsidR="009479E7" w:rsidRDefault="009479E7" w:rsidP="009479E7">
      <w:pPr>
        <w:numPr>
          <w:ilvl w:val="0"/>
          <w:numId w:val="3"/>
        </w:numPr>
        <w:spacing w:before="100" w:beforeAutospacing="1" w:after="100" w:afterAutospacing="1" w:line="240" w:lineRule="auto"/>
        <w:jc w:val="both"/>
        <w:rPr>
          <w:rFonts w:ascii="Times New Roman" w:hAnsi="Times New Roman" w:cs="Times New Roman"/>
          <w:sz w:val="24"/>
          <w:szCs w:val="24"/>
        </w:rPr>
      </w:pPr>
      <w:r w:rsidRPr="001F00C4">
        <w:rPr>
          <w:rFonts w:ascii="Times New Roman" w:hAnsi="Times New Roman" w:cs="Times New Roman"/>
          <w:sz w:val="24"/>
          <w:szCs w:val="24"/>
        </w:rPr>
        <w:t xml:space="preserve">Cell multiplication </w:t>
      </w:r>
      <w:r w:rsidRPr="001F00C4">
        <w:rPr>
          <w:rFonts w:ascii="Times New Roman" w:hAnsi="Times New Roman" w:cs="Times New Roman"/>
          <w:b/>
          <w:bCs/>
          <w:sz w:val="24"/>
          <w:szCs w:val="24"/>
        </w:rPr>
        <w:t>(G)</w:t>
      </w:r>
      <w:r w:rsidRPr="001F00C4">
        <w:rPr>
          <w:rFonts w:ascii="Times New Roman" w:hAnsi="Times New Roman" w:cs="Times New Roman"/>
          <w:sz w:val="24"/>
          <w:szCs w:val="24"/>
        </w:rPr>
        <w:t xml:space="preserve"> to get clones (population of genetically identical individuals carrying multiple copies of foreign DNA)</w:t>
      </w:r>
    </w:p>
    <w:p w:rsidR="004800A0" w:rsidRPr="001F00C4" w:rsidRDefault="004800A0" w:rsidP="004800A0">
      <w:pPr>
        <w:spacing w:before="100" w:beforeAutospacing="1" w:after="100" w:afterAutospacing="1" w:line="240" w:lineRule="auto"/>
        <w:ind w:left="720"/>
        <w:jc w:val="both"/>
        <w:rPr>
          <w:rFonts w:ascii="Times New Roman" w:hAnsi="Times New Roman" w:cs="Times New Roman"/>
          <w:sz w:val="24"/>
          <w:szCs w:val="24"/>
        </w:rPr>
      </w:pPr>
      <w:r w:rsidRPr="004800A0">
        <w:rPr>
          <w:rFonts w:ascii="Times New Roman" w:hAnsi="Times New Roman" w:cs="Times New Roman"/>
          <w:noProof/>
          <w:sz w:val="24"/>
          <w:szCs w:val="24"/>
        </w:rPr>
        <w:lastRenderedPageBreak/>
        <w:drawing>
          <wp:inline distT="0" distB="0" distL="0" distR="0">
            <wp:extent cx="4882160" cy="6477000"/>
            <wp:effectExtent l="19050" t="0" r="0" b="0"/>
            <wp:docPr id="16" name="Picture 6" descr="DNA Cloning - Steps and Importance of DNA Cloning"/>
            <wp:cNvGraphicFramePr/>
            <a:graphic xmlns:a="http://schemas.openxmlformats.org/drawingml/2006/main">
              <a:graphicData uri="http://schemas.openxmlformats.org/drawingml/2006/picture">
                <pic:pic xmlns:pic="http://schemas.openxmlformats.org/drawingml/2006/picture">
                  <pic:nvPicPr>
                    <pic:cNvPr id="12302" name="Picture 14" descr="DNA Cloning - Steps and Importance of DNA Cloning"/>
                    <pic:cNvPicPr>
                      <a:picLocks noChangeAspect="1" noChangeArrowheads="1"/>
                    </pic:cNvPicPr>
                  </pic:nvPicPr>
                  <pic:blipFill>
                    <a:blip r:embed="rId23"/>
                    <a:srcRect/>
                    <a:stretch>
                      <a:fillRect/>
                    </a:stretch>
                  </pic:blipFill>
                  <pic:spPr bwMode="auto">
                    <a:xfrm>
                      <a:off x="0" y="0"/>
                      <a:ext cx="4882160" cy="6477000"/>
                    </a:xfrm>
                    <a:prstGeom prst="rect">
                      <a:avLst/>
                    </a:prstGeom>
                    <a:noFill/>
                  </pic:spPr>
                </pic:pic>
              </a:graphicData>
            </a:graphic>
          </wp:inline>
        </w:drawing>
      </w:r>
    </w:p>
    <w:p w:rsidR="009479E7" w:rsidRPr="001F00C4" w:rsidRDefault="009479E7" w:rsidP="009479E7">
      <w:pPr>
        <w:pStyle w:val="NormalWeb"/>
        <w:spacing w:before="0" w:beforeAutospacing="0" w:after="0" w:afterAutospacing="0"/>
        <w:jc w:val="both"/>
        <w:rPr>
          <w:b/>
          <w:bCs/>
        </w:rPr>
      </w:pPr>
      <w:r w:rsidRPr="001F00C4">
        <w:rPr>
          <w:b/>
          <w:bCs/>
        </w:rPr>
        <w:t>Isolation of gene of interest:</w:t>
      </w:r>
    </w:p>
    <w:p w:rsidR="009479E7" w:rsidRPr="001F00C4" w:rsidRDefault="009479E7" w:rsidP="009479E7">
      <w:pPr>
        <w:pStyle w:val="NormalWeb"/>
        <w:numPr>
          <w:ilvl w:val="0"/>
          <w:numId w:val="8"/>
        </w:numPr>
        <w:spacing w:before="0" w:beforeAutospacing="0" w:after="0" w:afterAutospacing="0"/>
        <w:jc w:val="both"/>
      </w:pPr>
      <w:r w:rsidRPr="001F00C4">
        <w:t xml:space="preserve">Isolation is achieved by identifying the gene of interest that the user wishes to insert into the organism, usually on the basis of existing knowledge about various functions of genes. This segment of DNA is the molecule is used for the cloning process. </w:t>
      </w:r>
    </w:p>
    <w:p w:rsidR="009479E7" w:rsidRPr="001F00C4" w:rsidRDefault="009479E7" w:rsidP="009479E7">
      <w:pPr>
        <w:pStyle w:val="NormalWeb"/>
        <w:numPr>
          <w:ilvl w:val="0"/>
          <w:numId w:val="8"/>
        </w:numPr>
        <w:spacing w:before="0" w:beforeAutospacing="0" w:after="0" w:afterAutospacing="0"/>
        <w:jc w:val="both"/>
      </w:pPr>
      <w:r w:rsidRPr="001F00C4">
        <w:t xml:space="preserve">Isolation is carried out by using variety of Restriction </w:t>
      </w:r>
      <w:proofErr w:type="spellStart"/>
      <w:r w:rsidRPr="001F00C4">
        <w:t>Endonucleases</w:t>
      </w:r>
      <w:proofErr w:type="spellEnd"/>
      <w:r w:rsidRPr="001F00C4">
        <w:t xml:space="preserve"> or Restriction Enzymes (e.g. </w:t>
      </w:r>
      <w:r w:rsidRPr="001F00C4">
        <w:rPr>
          <w:i/>
          <w:iCs/>
        </w:rPr>
        <w:t>Eco</w:t>
      </w:r>
      <w:r w:rsidRPr="001F00C4">
        <w:t xml:space="preserve">R1) that recognize the site of cleavage (cut) on DNA at specific </w:t>
      </w:r>
      <w:proofErr w:type="spellStart"/>
      <w:r w:rsidRPr="001F00C4">
        <w:t>palindromic</w:t>
      </w:r>
      <w:proofErr w:type="spellEnd"/>
      <w:r w:rsidRPr="001F00C4">
        <w:t xml:space="preserve"> sequences. </w:t>
      </w:r>
      <w:r w:rsidR="0064607D">
        <w:t xml:space="preserve">They are also called as the molecular scissors. </w:t>
      </w:r>
    </w:p>
    <w:p w:rsidR="009479E7" w:rsidRPr="001F00C4" w:rsidRDefault="009479E7" w:rsidP="009479E7">
      <w:pPr>
        <w:pStyle w:val="NormalWeb"/>
        <w:numPr>
          <w:ilvl w:val="0"/>
          <w:numId w:val="8"/>
        </w:numPr>
        <w:spacing w:before="0" w:beforeAutospacing="0" w:after="0" w:afterAutospacing="0"/>
        <w:jc w:val="both"/>
      </w:pPr>
      <w:r w:rsidRPr="001F00C4">
        <w:lastRenderedPageBreak/>
        <w:t xml:space="preserve">Broadly these enzymes are categorized in three categories Type I, II and III. Recognition site and cleavage site is same in Type II while it is different in Type I and III. Thus, type II enzymes are widely used in genetic engineering especially for gene manipulation. </w:t>
      </w:r>
    </w:p>
    <w:p w:rsidR="009479E7" w:rsidRPr="001F00C4" w:rsidRDefault="009479E7" w:rsidP="009479E7">
      <w:pPr>
        <w:pStyle w:val="NormalWeb"/>
        <w:spacing w:before="0" w:beforeAutospacing="0" w:after="0" w:afterAutospacing="0"/>
        <w:ind w:left="360"/>
        <w:jc w:val="both"/>
      </w:pPr>
    </w:p>
    <w:p w:rsidR="009479E7" w:rsidRPr="001F00C4" w:rsidRDefault="009479E7" w:rsidP="009479E7">
      <w:pPr>
        <w:pStyle w:val="NormalWeb"/>
        <w:spacing w:before="0" w:beforeAutospacing="0" w:after="0" w:afterAutospacing="0"/>
        <w:jc w:val="both"/>
      </w:pPr>
    </w:p>
    <w:p w:rsidR="009479E7" w:rsidRPr="001F00C4" w:rsidRDefault="009479E7" w:rsidP="009479E7">
      <w:pPr>
        <w:pStyle w:val="NormalWeb"/>
        <w:spacing w:before="0" w:beforeAutospacing="0" w:after="0" w:afterAutospacing="0"/>
        <w:jc w:val="both"/>
      </w:pPr>
      <w:r w:rsidRPr="001F00C4">
        <w:t xml:space="preserve">The details of these groups are as follows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16"/>
        <w:gridCol w:w="7560"/>
      </w:tblGrid>
      <w:tr w:rsidR="009479E7" w:rsidRPr="001F00C4" w:rsidTr="00C021FC">
        <w:tc>
          <w:tcPr>
            <w:tcW w:w="1216" w:type="dxa"/>
          </w:tcPr>
          <w:p w:rsidR="009479E7" w:rsidRPr="001F00C4" w:rsidRDefault="009479E7" w:rsidP="00C021FC">
            <w:pPr>
              <w:pStyle w:val="NormalWeb"/>
              <w:spacing w:before="0" w:beforeAutospacing="0" w:after="0" w:afterAutospacing="0"/>
              <w:jc w:val="both"/>
              <w:rPr>
                <w:b/>
                <w:bCs/>
              </w:rPr>
            </w:pPr>
            <w:r w:rsidRPr="001F00C4">
              <w:rPr>
                <w:b/>
                <w:bCs/>
              </w:rPr>
              <w:t>Type I</w:t>
            </w:r>
          </w:p>
          <w:p w:rsidR="009479E7" w:rsidRPr="001F00C4" w:rsidRDefault="009479E7" w:rsidP="00C021FC">
            <w:pPr>
              <w:pStyle w:val="NormalWeb"/>
              <w:spacing w:before="0" w:beforeAutospacing="0" w:after="0" w:afterAutospacing="0"/>
              <w:jc w:val="both"/>
            </w:pPr>
            <w:proofErr w:type="spellStart"/>
            <w:r w:rsidRPr="001F00C4">
              <w:rPr>
                <w:i/>
                <w:iCs/>
              </w:rPr>
              <w:t>Eco</w:t>
            </w:r>
            <w:r w:rsidRPr="001F00C4">
              <w:t>B</w:t>
            </w:r>
            <w:proofErr w:type="spellEnd"/>
            <w:r w:rsidRPr="001F00C4">
              <w:t xml:space="preserve">, </w:t>
            </w:r>
            <w:proofErr w:type="spellStart"/>
            <w:r w:rsidRPr="001F00C4">
              <w:rPr>
                <w:i/>
                <w:iCs/>
              </w:rPr>
              <w:t>Eco</w:t>
            </w:r>
            <w:r w:rsidRPr="001F00C4">
              <w:t>K</w:t>
            </w:r>
            <w:proofErr w:type="spellEnd"/>
          </w:p>
        </w:tc>
        <w:tc>
          <w:tcPr>
            <w:tcW w:w="7560" w:type="dxa"/>
          </w:tcPr>
          <w:p w:rsidR="009479E7" w:rsidRPr="001F00C4" w:rsidRDefault="009479E7" w:rsidP="00C021FC">
            <w:pPr>
              <w:pStyle w:val="NormalWeb"/>
              <w:spacing w:before="0" w:beforeAutospacing="0" w:after="0" w:afterAutospacing="0"/>
              <w:jc w:val="both"/>
            </w:pPr>
            <w:r w:rsidRPr="001F00C4">
              <w:t xml:space="preserve">Recognition site for type I enzyme is 15 </w:t>
            </w:r>
            <w:proofErr w:type="spellStart"/>
            <w:r w:rsidRPr="001F00C4">
              <w:t>bp</w:t>
            </w:r>
            <w:proofErr w:type="spellEnd"/>
            <w:r w:rsidRPr="001F00C4">
              <w:t xml:space="preserve"> long and cleavage site 1000 </w:t>
            </w:r>
            <w:proofErr w:type="spellStart"/>
            <w:r w:rsidRPr="001F00C4">
              <w:t>bp</w:t>
            </w:r>
            <w:proofErr w:type="spellEnd"/>
            <w:r w:rsidRPr="001F00C4">
              <w:t xml:space="preserve"> away; the enzyme has restrictive subunit, modification subunit and specificity subunit; requires Mg</w:t>
            </w:r>
            <w:r w:rsidRPr="001F00C4">
              <w:rPr>
                <w:vertAlign w:val="superscript"/>
              </w:rPr>
              <w:t>++</w:t>
            </w:r>
            <w:r w:rsidRPr="001F00C4">
              <w:t>, S-</w:t>
            </w:r>
            <w:proofErr w:type="spellStart"/>
            <w:r w:rsidRPr="001F00C4">
              <w:t>adenosyl</w:t>
            </w:r>
            <w:proofErr w:type="spellEnd"/>
            <w:r w:rsidRPr="001F00C4">
              <w:t xml:space="preserve"> </w:t>
            </w:r>
            <w:proofErr w:type="spellStart"/>
            <w:r w:rsidRPr="001F00C4">
              <w:t>methionine</w:t>
            </w:r>
            <w:proofErr w:type="spellEnd"/>
            <w:r w:rsidRPr="001F00C4">
              <w:t xml:space="preserve"> and ATP as cofactors</w:t>
            </w:r>
          </w:p>
        </w:tc>
      </w:tr>
      <w:tr w:rsidR="009479E7" w:rsidRPr="001F00C4" w:rsidTr="00C021FC">
        <w:tc>
          <w:tcPr>
            <w:tcW w:w="1216" w:type="dxa"/>
          </w:tcPr>
          <w:p w:rsidR="009479E7" w:rsidRPr="001F00C4" w:rsidRDefault="009479E7" w:rsidP="00C021FC">
            <w:pPr>
              <w:pStyle w:val="NormalWeb"/>
              <w:spacing w:before="0" w:beforeAutospacing="0" w:after="0" w:afterAutospacing="0"/>
              <w:jc w:val="both"/>
              <w:rPr>
                <w:b/>
                <w:bCs/>
              </w:rPr>
            </w:pPr>
            <w:r w:rsidRPr="001F00C4">
              <w:rPr>
                <w:b/>
                <w:bCs/>
              </w:rPr>
              <w:t>Type II</w:t>
            </w:r>
          </w:p>
          <w:p w:rsidR="009479E7" w:rsidRPr="001F00C4" w:rsidRDefault="009479E7" w:rsidP="00C021FC">
            <w:pPr>
              <w:pStyle w:val="NormalWeb"/>
              <w:spacing w:before="0" w:beforeAutospacing="0" w:after="0" w:afterAutospacing="0"/>
              <w:jc w:val="both"/>
              <w:rPr>
                <w:lang w:val="pt-BR"/>
              </w:rPr>
            </w:pPr>
            <w:r w:rsidRPr="001F00C4">
              <w:rPr>
                <w:i/>
                <w:iCs/>
                <w:lang w:val="pt-BR"/>
              </w:rPr>
              <w:t>Eco</w:t>
            </w:r>
            <w:r w:rsidRPr="001F00C4">
              <w:rPr>
                <w:lang w:val="pt-BR"/>
              </w:rPr>
              <w:t>R1/R2</w:t>
            </w:r>
          </w:p>
          <w:p w:rsidR="009479E7" w:rsidRPr="001F00C4" w:rsidRDefault="009479E7" w:rsidP="00C021FC">
            <w:pPr>
              <w:pStyle w:val="NormalWeb"/>
              <w:spacing w:before="0" w:beforeAutospacing="0" w:after="0" w:afterAutospacing="0"/>
              <w:jc w:val="both"/>
              <w:rPr>
                <w:lang w:val="pt-BR"/>
              </w:rPr>
            </w:pPr>
            <w:r w:rsidRPr="001F00C4">
              <w:rPr>
                <w:i/>
                <w:iCs/>
                <w:lang w:val="pt-BR"/>
              </w:rPr>
              <w:t>Hae</w:t>
            </w:r>
            <w:r w:rsidRPr="001F00C4">
              <w:rPr>
                <w:lang w:val="pt-BR"/>
              </w:rPr>
              <w:t xml:space="preserve"> III</w:t>
            </w:r>
          </w:p>
          <w:p w:rsidR="009479E7" w:rsidRPr="001F00C4" w:rsidRDefault="009479E7" w:rsidP="00C021FC">
            <w:pPr>
              <w:pStyle w:val="NormalWeb"/>
              <w:spacing w:before="0" w:beforeAutospacing="0" w:after="0" w:afterAutospacing="0"/>
              <w:jc w:val="both"/>
              <w:rPr>
                <w:lang w:val="pt-BR"/>
              </w:rPr>
            </w:pPr>
            <w:r w:rsidRPr="001F00C4">
              <w:rPr>
                <w:i/>
                <w:iCs/>
                <w:lang w:val="pt-BR"/>
              </w:rPr>
              <w:t>BamH</w:t>
            </w:r>
            <w:r w:rsidRPr="001F00C4">
              <w:rPr>
                <w:lang w:val="pt-BR"/>
              </w:rPr>
              <w:t>1</w:t>
            </w:r>
          </w:p>
        </w:tc>
        <w:tc>
          <w:tcPr>
            <w:tcW w:w="7560" w:type="dxa"/>
          </w:tcPr>
          <w:p w:rsidR="009479E7" w:rsidRPr="001F00C4" w:rsidRDefault="009479E7" w:rsidP="00C021FC">
            <w:pPr>
              <w:pStyle w:val="NormalWeb"/>
              <w:spacing w:before="0" w:beforeAutospacing="0" w:after="0" w:afterAutospacing="0"/>
              <w:jc w:val="both"/>
            </w:pPr>
            <w:r w:rsidRPr="001F00C4">
              <w:t xml:space="preserve">The length of recognition site for type II enzyme varies from 4/5/6/8 or more </w:t>
            </w:r>
            <w:proofErr w:type="spellStart"/>
            <w:r w:rsidRPr="001F00C4">
              <w:t>bp</w:t>
            </w:r>
            <w:proofErr w:type="spellEnd"/>
            <w:r w:rsidRPr="001F00C4">
              <w:t xml:space="preserve"> long and cleavage site 1000 </w:t>
            </w:r>
            <w:proofErr w:type="spellStart"/>
            <w:r w:rsidRPr="001F00C4">
              <w:t>bp</w:t>
            </w:r>
            <w:proofErr w:type="spellEnd"/>
            <w:r w:rsidRPr="001F00C4">
              <w:t xml:space="preserve"> away; the enzyme has restrictive subunit, modification subunit and specificity subunit; more stable and requires Mg</w:t>
            </w:r>
            <w:r w:rsidRPr="001F00C4">
              <w:rPr>
                <w:vertAlign w:val="superscript"/>
              </w:rPr>
              <w:t>++</w:t>
            </w:r>
            <w:r w:rsidRPr="001F00C4">
              <w:t xml:space="preserve"> as cofactors</w:t>
            </w:r>
          </w:p>
        </w:tc>
      </w:tr>
      <w:tr w:rsidR="009479E7" w:rsidRPr="001F00C4" w:rsidTr="00C021FC">
        <w:tc>
          <w:tcPr>
            <w:tcW w:w="1216" w:type="dxa"/>
          </w:tcPr>
          <w:p w:rsidR="009479E7" w:rsidRPr="001F00C4" w:rsidRDefault="009479E7" w:rsidP="00C021FC">
            <w:pPr>
              <w:pStyle w:val="NormalWeb"/>
              <w:spacing w:before="0" w:beforeAutospacing="0" w:after="0" w:afterAutospacing="0"/>
              <w:jc w:val="both"/>
              <w:rPr>
                <w:b/>
                <w:bCs/>
              </w:rPr>
            </w:pPr>
            <w:r w:rsidRPr="001F00C4">
              <w:rPr>
                <w:b/>
                <w:bCs/>
              </w:rPr>
              <w:t>Type III</w:t>
            </w:r>
          </w:p>
          <w:p w:rsidR="009479E7" w:rsidRPr="001F00C4" w:rsidRDefault="009479E7" w:rsidP="00C021FC">
            <w:pPr>
              <w:pStyle w:val="NormalWeb"/>
              <w:spacing w:before="0" w:beforeAutospacing="0" w:after="0" w:afterAutospacing="0"/>
              <w:jc w:val="both"/>
            </w:pPr>
            <w:proofErr w:type="spellStart"/>
            <w:r w:rsidRPr="001F00C4">
              <w:rPr>
                <w:i/>
                <w:iCs/>
              </w:rPr>
              <w:t>Mbo</w:t>
            </w:r>
            <w:r w:rsidRPr="001F00C4">
              <w:t>II</w:t>
            </w:r>
            <w:proofErr w:type="spellEnd"/>
          </w:p>
          <w:p w:rsidR="009479E7" w:rsidRPr="001F00C4" w:rsidRDefault="009479E7" w:rsidP="00C021FC">
            <w:pPr>
              <w:pStyle w:val="NormalWeb"/>
              <w:spacing w:before="0" w:beforeAutospacing="0" w:after="0" w:afterAutospacing="0"/>
              <w:jc w:val="both"/>
              <w:rPr>
                <w:b/>
                <w:bCs/>
              </w:rPr>
            </w:pPr>
            <w:proofErr w:type="spellStart"/>
            <w:r w:rsidRPr="001F00C4">
              <w:rPr>
                <w:i/>
                <w:iCs/>
              </w:rPr>
              <w:t>Fok</w:t>
            </w:r>
            <w:r w:rsidRPr="001F00C4">
              <w:t>I</w:t>
            </w:r>
            <w:proofErr w:type="spellEnd"/>
          </w:p>
        </w:tc>
        <w:tc>
          <w:tcPr>
            <w:tcW w:w="7560" w:type="dxa"/>
          </w:tcPr>
          <w:p w:rsidR="009479E7" w:rsidRPr="001F00C4" w:rsidRDefault="009479E7" w:rsidP="00C021FC">
            <w:pPr>
              <w:pStyle w:val="NormalWeb"/>
              <w:spacing w:before="0" w:beforeAutospacing="0" w:after="0" w:afterAutospacing="0"/>
              <w:jc w:val="both"/>
            </w:pPr>
            <w:r w:rsidRPr="001F00C4">
              <w:t xml:space="preserve">Made up of 2 subunits for recognition and cleavage; requires ATP for energy and Mg as co factor; recognition site is non </w:t>
            </w:r>
            <w:proofErr w:type="spellStart"/>
            <w:r w:rsidRPr="001F00C4">
              <w:t>palliondromic</w:t>
            </w:r>
            <w:proofErr w:type="spellEnd"/>
            <w:r w:rsidRPr="001F00C4">
              <w:t xml:space="preserve"> and cleavage site 25-27 </w:t>
            </w:r>
            <w:proofErr w:type="spellStart"/>
            <w:r w:rsidRPr="001F00C4">
              <w:t>bp</w:t>
            </w:r>
            <w:proofErr w:type="spellEnd"/>
            <w:r w:rsidRPr="001F00C4">
              <w:t xml:space="preserve"> away</w:t>
            </w:r>
          </w:p>
        </w:tc>
      </w:tr>
    </w:tbl>
    <w:p w:rsidR="009479E7" w:rsidRPr="001F00C4" w:rsidRDefault="009479E7" w:rsidP="009479E7">
      <w:pPr>
        <w:pStyle w:val="NormalWeb"/>
        <w:spacing w:before="0" w:beforeAutospacing="0" w:after="0" w:afterAutospacing="0"/>
        <w:jc w:val="both"/>
      </w:pPr>
    </w:p>
    <w:p w:rsidR="009479E7" w:rsidRPr="001F00C4" w:rsidRDefault="009479E7" w:rsidP="009479E7">
      <w:pPr>
        <w:pStyle w:val="NormalWeb"/>
        <w:numPr>
          <w:ilvl w:val="0"/>
          <w:numId w:val="8"/>
        </w:numPr>
        <w:spacing w:before="0" w:beforeAutospacing="0" w:after="0" w:afterAutospacing="0"/>
        <w:jc w:val="both"/>
      </w:pPr>
      <w:r w:rsidRPr="001F00C4">
        <w:t xml:space="preserve">As a result of these enzymes, the DNA from donor cell is cut in such a way that it has sticky/staggered cuts or sometimes blunt ends.  </w:t>
      </w:r>
    </w:p>
    <w:p w:rsidR="009479E7" w:rsidRPr="001F00C4" w:rsidRDefault="009479E7" w:rsidP="009479E7">
      <w:pPr>
        <w:pStyle w:val="NormalWeb"/>
        <w:spacing w:before="240" w:beforeAutospacing="0" w:after="0" w:afterAutospacing="0"/>
        <w:jc w:val="both"/>
        <w:rPr>
          <w:b/>
          <w:bCs/>
        </w:rPr>
      </w:pPr>
      <w:r w:rsidRPr="001F00C4">
        <w:rPr>
          <w:b/>
          <w:bCs/>
        </w:rPr>
        <w:t xml:space="preserve">Insertion of the above mentioned gene of interest into a cloning / transfer vector </w:t>
      </w:r>
    </w:p>
    <w:p w:rsidR="009479E7" w:rsidRPr="001F00C4" w:rsidRDefault="009479E7" w:rsidP="009479E7">
      <w:pPr>
        <w:pStyle w:val="NormalWeb"/>
        <w:numPr>
          <w:ilvl w:val="0"/>
          <w:numId w:val="7"/>
        </w:numPr>
        <w:spacing w:before="0" w:beforeAutospacing="0" w:after="0" w:afterAutospacing="0"/>
        <w:jc w:val="both"/>
      </w:pPr>
      <w:r w:rsidRPr="001F00C4">
        <w:t xml:space="preserve">This can be done with the opening of vector DNA molecule with a cut by the same restriction enzyme (i.e. producing similar kind of the sticky or blunt ends). </w:t>
      </w:r>
    </w:p>
    <w:p w:rsidR="009479E7" w:rsidRPr="001F00C4" w:rsidRDefault="009479E7" w:rsidP="009479E7">
      <w:pPr>
        <w:pStyle w:val="NormalWeb"/>
        <w:numPr>
          <w:ilvl w:val="0"/>
          <w:numId w:val="7"/>
        </w:numPr>
        <w:spacing w:before="0" w:beforeAutospacing="0" w:after="0" w:afterAutospacing="0"/>
        <w:jc w:val="both"/>
      </w:pPr>
      <w:r w:rsidRPr="001F00C4">
        <w:t xml:space="preserve">Thus the foreign DNA and the vector DNA (plasmid) now share the complementarities at these ends. </w:t>
      </w:r>
    </w:p>
    <w:p w:rsidR="009479E7" w:rsidRPr="001F00C4" w:rsidRDefault="009479E7" w:rsidP="009479E7">
      <w:pPr>
        <w:pStyle w:val="NormalWeb"/>
        <w:numPr>
          <w:ilvl w:val="0"/>
          <w:numId w:val="7"/>
        </w:numPr>
        <w:spacing w:before="0" w:beforeAutospacing="0" w:after="0" w:afterAutospacing="0"/>
        <w:jc w:val="both"/>
      </w:pPr>
      <w:r w:rsidRPr="001F00C4">
        <w:t xml:space="preserve">Then the addition of DNA ligase joins the two DNA molecules by </w:t>
      </w:r>
      <w:proofErr w:type="spellStart"/>
      <w:r w:rsidRPr="001F00C4">
        <w:t>ligating</w:t>
      </w:r>
      <w:proofErr w:type="spellEnd"/>
      <w:r w:rsidRPr="001F00C4">
        <w:t xml:space="preserve"> their nucleotides with each other. </w:t>
      </w:r>
      <w:r w:rsidR="0064607D">
        <w:t xml:space="preserve">Hence DNA ligase is also called as molecular glue. </w:t>
      </w:r>
      <w:r w:rsidRPr="001F00C4">
        <w:t xml:space="preserve">This prepares the recombinant DNA vector i.e. the recombinant plasmid. </w:t>
      </w:r>
    </w:p>
    <w:p w:rsidR="009479E7" w:rsidRPr="001F00C4" w:rsidRDefault="009479E7" w:rsidP="009479E7">
      <w:pPr>
        <w:pStyle w:val="NormalWeb"/>
        <w:numPr>
          <w:ilvl w:val="0"/>
          <w:numId w:val="7"/>
        </w:numPr>
        <w:spacing w:before="0" w:beforeAutospacing="0" w:after="0" w:afterAutospacing="0"/>
        <w:jc w:val="both"/>
      </w:pPr>
      <w:r w:rsidRPr="001F00C4">
        <w:t xml:space="preserve">A vector is a cloning vehicle i.e. the agent used to multiply the isolated gene. It itself is a synthesized DNA molecule that carries the isolated gene into a host where it can replicate producing many of its copies. </w:t>
      </w:r>
    </w:p>
    <w:p w:rsidR="009479E7" w:rsidRPr="001F00C4" w:rsidRDefault="009479E7" w:rsidP="009479E7">
      <w:pPr>
        <w:pStyle w:val="NormalWeb"/>
        <w:numPr>
          <w:ilvl w:val="0"/>
          <w:numId w:val="7"/>
        </w:numPr>
        <w:spacing w:before="0" w:beforeAutospacing="0" w:after="0" w:afterAutospacing="0"/>
        <w:jc w:val="both"/>
      </w:pPr>
      <w:r w:rsidRPr="001F00C4">
        <w:t xml:space="preserve">Hence the same number of the copies the gene of interest are generated. The product thus generated is called the </w:t>
      </w:r>
      <w:r w:rsidRPr="001F00C4">
        <w:rPr>
          <w:b/>
        </w:rPr>
        <w:t>Recombinant DNA</w:t>
      </w:r>
      <w:r w:rsidRPr="001F00C4">
        <w:t xml:space="preserve"> (</w:t>
      </w:r>
      <w:proofErr w:type="spellStart"/>
      <w:r w:rsidRPr="001F00C4">
        <w:t>rDNA</w:t>
      </w:r>
      <w:proofErr w:type="spellEnd"/>
      <w:r w:rsidRPr="001F00C4">
        <w:t>)</w:t>
      </w:r>
      <w:r w:rsidR="0064607D">
        <w:t xml:space="preserve"> </w:t>
      </w:r>
      <w:r w:rsidRPr="001F00C4">
        <w:t xml:space="preserve">and the technique is called gene cloning. </w:t>
      </w:r>
    </w:p>
    <w:p w:rsidR="009479E7" w:rsidRPr="001F00C4" w:rsidRDefault="009479E7" w:rsidP="009479E7">
      <w:pPr>
        <w:pStyle w:val="NormalWeb"/>
        <w:numPr>
          <w:ilvl w:val="0"/>
          <w:numId w:val="7"/>
        </w:numPr>
        <w:spacing w:before="0" w:beforeAutospacing="0" w:after="0" w:afterAutospacing="0"/>
        <w:jc w:val="both"/>
      </w:pPr>
      <w:r w:rsidRPr="001F00C4">
        <w:t xml:space="preserve">A variety of vectors which are </w:t>
      </w:r>
      <w:proofErr w:type="spellStart"/>
      <w:r w:rsidRPr="001F00C4">
        <w:t>acutally</w:t>
      </w:r>
      <w:proofErr w:type="spellEnd"/>
      <w:r w:rsidRPr="001F00C4">
        <w:t xml:space="preserve"> the cloning vehicles have been developed which allow the multiplication of the inserted gene. </w:t>
      </w:r>
    </w:p>
    <w:p w:rsidR="009479E7" w:rsidRPr="001F00C4" w:rsidRDefault="009479E7" w:rsidP="009479E7">
      <w:pPr>
        <w:pStyle w:val="NormalWeb"/>
        <w:numPr>
          <w:ilvl w:val="0"/>
          <w:numId w:val="7"/>
        </w:numPr>
        <w:spacing w:before="0" w:beforeAutospacing="0" w:after="0" w:afterAutospacing="0"/>
        <w:jc w:val="both"/>
      </w:pPr>
      <w:r w:rsidRPr="001F00C4">
        <w:t xml:space="preserve">The most common vectors are plasmids. Other vectors can also be used, such as viral vectors, and non-prokaryotic ones such as </w:t>
      </w:r>
      <w:proofErr w:type="spellStart"/>
      <w:r w:rsidRPr="001F00C4">
        <w:t>liposomes</w:t>
      </w:r>
      <w:proofErr w:type="spellEnd"/>
      <w:r w:rsidRPr="001F00C4">
        <w:t xml:space="preserve">, or even direct insertion using DNA guns. </w:t>
      </w:r>
    </w:p>
    <w:p w:rsidR="009479E7" w:rsidRPr="001F00C4" w:rsidRDefault="009479E7" w:rsidP="009479E7">
      <w:pPr>
        <w:pStyle w:val="NormalWeb"/>
        <w:spacing w:before="240" w:beforeAutospacing="0" w:after="0" w:afterAutospacing="0"/>
        <w:jc w:val="both"/>
      </w:pPr>
      <w:r w:rsidRPr="001F00C4">
        <w:rPr>
          <w:b/>
        </w:rPr>
        <w:t>Commonly used vectors</w:t>
      </w:r>
      <w:r w:rsidRPr="001F00C4">
        <w:t>:</w:t>
      </w:r>
    </w:p>
    <w:p w:rsidR="009479E7" w:rsidRPr="001F00C4" w:rsidRDefault="009479E7" w:rsidP="009479E7">
      <w:pPr>
        <w:pStyle w:val="NormalWeb"/>
        <w:numPr>
          <w:ilvl w:val="0"/>
          <w:numId w:val="4"/>
        </w:numPr>
        <w:spacing w:before="0" w:beforeAutospacing="0" w:after="0" w:afterAutospacing="0"/>
        <w:jc w:val="both"/>
      </w:pPr>
      <w:r w:rsidRPr="001F00C4">
        <w:rPr>
          <w:b/>
          <w:bCs/>
        </w:rPr>
        <w:t>Plasmids</w:t>
      </w:r>
      <w:r w:rsidRPr="001F00C4">
        <w:t xml:space="preserve">: Extra-chromosomal, closed, circular, double stranded DNA molecules present in bacterial cells. May present independently or integrated in the bacterial chromosome. Capable of independent replication and transmission. Many times specify number of properties of the host. </w:t>
      </w:r>
      <w:proofErr w:type="gramStart"/>
      <w:r w:rsidRPr="001F00C4">
        <w:t>e.g</w:t>
      </w:r>
      <w:proofErr w:type="gramEnd"/>
      <w:r w:rsidRPr="001F00C4">
        <w:t xml:space="preserve">. antibiotic resistance, heavy metal resistance, nitrogen fixation. Plasmids are used with </w:t>
      </w:r>
      <w:r w:rsidRPr="001F00C4">
        <w:rPr>
          <w:i/>
        </w:rPr>
        <w:t>E. coli</w:t>
      </w:r>
      <w:r w:rsidRPr="001F00C4">
        <w:t xml:space="preserve">. </w:t>
      </w:r>
      <w:proofErr w:type="gramStart"/>
      <w:r w:rsidRPr="001F00C4">
        <w:t>cells</w:t>
      </w:r>
      <w:proofErr w:type="gramEnd"/>
      <w:r w:rsidRPr="001F00C4">
        <w:t xml:space="preserve">. They are introduced in the bacterial cells by the process of transformation. The </w:t>
      </w:r>
      <w:r w:rsidRPr="001F00C4">
        <w:rPr>
          <w:i/>
        </w:rPr>
        <w:t>E. coli</w:t>
      </w:r>
      <w:r w:rsidRPr="001F00C4">
        <w:t xml:space="preserve"> cells and plasmid DNA are incubated together at 0</w:t>
      </w:r>
      <w:r w:rsidRPr="001F00C4">
        <w:rPr>
          <w:vertAlign w:val="superscript"/>
        </w:rPr>
        <w:t>0</w:t>
      </w:r>
      <w:r w:rsidRPr="001F00C4">
        <w:t>C in CaCl</w:t>
      </w:r>
      <w:r w:rsidRPr="001F00C4">
        <w:rPr>
          <w:vertAlign w:val="subscript"/>
        </w:rPr>
        <w:t>2</w:t>
      </w:r>
      <w:r w:rsidRPr="001F00C4">
        <w:t xml:space="preserve"> </w:t>
      </w:r>
      <w:r w:rsidRPr="001F00C4">
        <w:lastRenderedPageBreak/>
        <w:t xml:space="preserve">solution, </w:t>
      </w:r>
      <w:proofErr w:type="gramStart"/>
      <w:r w:rsidRPr="001F00C4">
        <w:t>then</w:t>
      </w:r>
      <w:proofErr w:type="gramEnd"/>
      <w:r w:rsidRPr="001F00C4">
        <w:t xml:space="preserve"> subjected to the heat shock by rapidly changing the temperature to 43</w:t>
      </w:r>
      <w:r w:rsidRPr="001F00C4">
        <w:rPr>
          <w:vertAlign w:val="superscript"/>
        </w:rPr>
        <w:t>0</w:t>
      </w:r>
      <w:r w:rsidRPr="001F00C4">
        <w:t xml:space="preserve">C. Few cells of the bacteria take up the plasmid DNA. Plasmid DNA can also be introduced in </w:t>
      </w:r>
      <w:r w:rsidRPr="001F00C4">
        <w:rPr>
          <w:i/>
        </w:rPr>
        <w:t>E. coli</w:t>
      </w:r>
      <w:r w:rsidRPr="001F00C4">
        <w:t xml:space="preserve"> cells by </w:t>
      </w:r>
      <w:proofErr w:type="spellStart"/>
      <w:r w:rsidRPr="001F00C4">
        <w:t>electroporation</w:t>
      </w:r>
      <w:proofErr w:type="spellEnd"/>
      <w:r w:rsidRPr="001F00C4">
        <w:t xml:space="preserve"> during which the mixture of the cells and the </w:t>
      </w:r>
      <w:proofErr w:type="gramStart"/>
      <w:r w:rsidRPr="001F00C4">
        <w:t>plasmid  is</w:t>
      </w:r>
      <w:proofErr w:type="gramEnd"/>
      <w:r w:rsidRPr="001F00C4">
        <w:t xml:space="preserve"> subjected to a high voltage pulse. The cell membrane becomes permeable and the plasmid can enter the cells. </w:t>
      </w:r>
    </w:p>
    <w:p w:rsidR="009479E7" w:rsidRPr="001F00C4" w:rsidRDefault="009479E7" w:rsidP="009479E7">
      <w:pPr>
        <w:pStyle w:val="NormalWeb"/>
        <w:numPr>
          <w:ilvl w:val="0"/>
          <w:numId w:val="4"/>
        </w:numPr>
        <w:jc w:val="both"/>
      </w:pPr>
      <w:proofErr w:type="spellStart"/>
      <w:r w:rsidRPr="001F00C4">
        <w:rPr>
          <w:b/>
          <w:bCs/>
        </w:rPr>
        <w:t>Bacteriophages</w:t>
      </w:r>
      <w:proofErr w:type="spellEnd"/>
      <w:r w:rsidRPr="001F00C4">
        <w:t xml:space="preserve">: Also called phages which are the viruses that infect bacteria. They have the ability to attach the host (bacterium) and transfer their own DNA to the host. Most frequently used phage vectors are lambda (λ) phage and M13. The genome of λ phage is a linear double stranded with 12 bases long single stranded </w:t>
      </w:r>
      <w:proofErr w:type="spellStart"/>
      <w:r w:rsidRPr="001F00C4">
        <w:t>strech</w:t>
      </w:r>
      <w:proofErr w:type="spellEnd"/>
      <w:r w:rsidRPr="001F00C4">
        <w:t xml:space="preserve"> at 5’ end which can be used as cohesive/sticky ends. Also there is a large non-essential region in its DNA which can be replaced with the foreign DNA. Such λ vectors can accommodate large DNA inserts around 40,000 – 53,000 b p (base pair) long. These vectors can then be packaged into the infectious phage particles. The infectious phages bring about the </w:t>
      </w:r>
      <w:proofErr w:type="spellStart"/>
      <w:r w:rsidRPr="001F00C4">
        <w:t>lysis</w:t>
      </w:r>
      <w:proofErr w:type="spellEnd"/>
      <w:r w:rsidRPr="001F00C4">
        <w:t xml:space="preserve"> of the host cell.</w:t>
      </w:r>
    </w:p>
    <w:p w:rsidR="009479E7" w:rsidRPr="001F00C4" w:rsidRDefault="009479E7" w:rsidP="009479E7">
      <w:pPr>
        <w:pStyle w:val="NormalWeb"/>
        <w:numPr>
          <w:ilvl w:val="0"/>
          <w:numId w:val="4"/>
        </w:numPr>
        <w:jc w:val="both"/>
      </w:pPr>
      <w:r w:rsidRPr="001F00C4">
        <w:t xml:space="preserve">BACs: Bacterial artificial chromosomes, </w:t>
      </w:r>
      <w:proofErr w:type="gramStart"/>
      <w:r w:rsidRPr="001F00C4">
        <w:t>A</w:t>
      </w:r>
      <w:proofErr w:type="gramEnd"/>
      <w:r w:rsidRPr="001F00C4">
        <w:t xml:space="preserve"> </w:t>
      </w:r>
      <w:r w:rsidRPr="001F00C4">
        <w:rPr>
          <w:b/>
          <w:bCs/>
        </w:rPr>
        <w:t>bacterial artificial chromosome (BAC)</w:t>
      </w:r>
      <w:r w:rsidRPr="001F00C4">
        <w:t xml:space="preserve"> is a DNA construct, from plasmids. They can contain very long DNA inserts (100,000-300,000) as a foreign DNA.</w:t>
      </w:r>
    </w:p>
    <w:p w:rsidR="009479E7" w:rsidRPr="001F00C4" w:rsidRDefault="009479E7" w:rsidP="009479E7">
      <w:pPr>
        <w:pStyle w:val="NormalWeb"/>
        <w:numPr>
          <w:ilvl w:val="0"/>
          <w:numId w:val="4"/>
        </w:numPr>
        <w:jc w:val="both"/>
      </w:pPr>
      <w:r w:rsidRPr="001F00C4">
        <w:t xml:space="preserve">YACs: </w:t>
      </w:r>
      <w:r w:rsidRPr="001F00C4">
        <w:rPr>
          <w:b/>
        </w:rPr>
        <w:t>Y</w:t>
      </w:r>
      <w:r w:rsidRPr="001F00C4">
        <w:rPr>
          <w:b/>
          <w:bCs/>
        </w:rPr>
        <w:t>east artificial chromosome</w:t>
      </w:r>
      <w:r w:rsidRPr="001F00C4">
        <w:t xml:space="preserve"> (short </w:t>
      </w:r>
      <w:r w:rsidRPr="001F00C4">
        <w:rPr>
          <w:b/>
          <w:bCs/>
        </w:rPr>
        <w:t>YAC</w:t>
      </w:r>
      <w:r w:rsidRPr="001F00C4">
        <w:t xml:space="preserve">) is a vector used to clone large DNA fragments (larger than 100 kb and up to 3000 kb). It is an artificially constructed chromosome and contains the sequences needed for replication and preservation in yeast cells.  </w:t>
      </w:r>
    </w:p>
    <w:p w:rsidR="009479E7" w:rsidRPr="001F00C4" w:rsidRDefault="009479E7" w:rsidP="009479E7">
      <w:pPr>
        <w:pStyle w:val="NormalWeb"/>
        <w:numPr>
          <w:ilvl w:val="0"/>
          <w:numId w:val="4"/>
        </w:numPr>
        <w:jc w:val="both"/>
      </w:pPr>
      <w:r w:rsidRPr="001F00C4">
        <w:rPr>
          <w:b/>
          <w:bCs/>
        </w:rPr>
        <w:t>Shuttle vectors</w:t>
      </w:r>
      <w:r w:rsidRPr="001F00C4">
        <w:t>: these are the plasmid DNAs that can be propagated in the cells of 2 or more different species.</w:t>
      </w:r>
    </w:p>
    <w:p w:rsidR="009479E7" w:rsidRPr="001F00C4" w:rsidRDefault="009479E7" w:rsidP="009479E7">
      <w:pPr>
        <w:pStyle w:val="NormalWeb"/>
        <w:jc w:val="center"/>
      </w:pPr>
      <w:r w:rsidRPr="001F00C4">
        <w:rPr>
          <w:noProof/>
        </w:rPr>
        <w:drawing>
          <wp:inline distT="0" distB="0" distL="0" distR="0">
            <wp:extent cx="3435350" cy="3721100"/>
            <wp:effectExtent l="19050" t="0" r="0" b="0"/>
            <wp:docPr id="89" name="Picture 1" descr="chimericDN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imericDNA[1]"/>
                    <pic:cNvPicPr>
                      <a:picLocks noChangeAspect="1" noChangeArrowheads="1"/>
                    </pic:cNvPicPr>
                  </pic:nvPicPr>
                  <pic:blipFill>
                    <a:blip r:embed="rId24"/>
                    <a:srcRect/>
                    <a:stretch>
                      <a:fillRect/>
                    </a:stretch>
                  </pic:blipFill>
                  <pic:spPr bwMode="auto">
                    <a:xfrm>
                      <a:off x="0" y="0"/>
                      <a:ext cx="3435350" cy="3721100"/>
                    </a:xfrm>
                    <a:prstGeom prst="rect">
                      <a:avLst/>
                    </a:prstGeom>
                    <a:noFill/>
                    <a:ln w="9525">
                      <a:noFill/>
                      <a:miter lim="800000"/>
                      <a:headEnd/>
                      <a:tailEnd/>
                    </a:ln>
                  </pic:spPr>
                </pic:pic>
              </a:graphicData>
            </a:graphic>
          </wp:inline>
        </w:drawing>
      </w:r>
    </w:p>
    <w:p w:rsidR="009479E7" w:rsidRPr="001F00C4" w:rsidRDefault="009479E7" w:rsidP="009479E7">
      <w:pPr>
        <w:pStyle w:val="NormalWeb"/>
        <w:jc w:val="both"/>
      </w:pPr>
      <w:r w:rsidRPr="001F00C4">
        <w:rPr>
          <w:b/>
        </w:rPr>
        <w:lastRenderedPageBreak/>
        <w:t xml:space="preserve">Transfer of the vector by transformation of the host cell </w:t>
      </w:r>
      <w:r w:rsidRPr="001F00C4">
        <w:t xml:space="preserve">is the next step. The commonest type of host organism used for introducing the vectors (plasmids and viral vectors) is </w:t>
      </w:r>
      <w:r w:rsidRPr="001F00C4">
        <w:rPr>
          <w:i/>
        </w:rPr>
        <w:t>Escherichia coli</w:t>
      </w:r>
      <w:r w:rsidRPr="001F00C4">
        <w:t xml:space="preserve">. Its DNA metabolism is well-understood and plasmids are the naturally occurring circular DNA molecules in the </w:t>
      </w:r>
      <w:r w:rsidRPr="001F00C4">
        <w:rPr>
          <w:i/>
        </w:rPr>
        <w:t>E. coli.</w:t>
      </w:r>
      <w:r w:rsidRPr="001F00C4">
        <w:t xml:space="preserve"> </w:t>
      </w:r>
    </w:p>
    <w:p w:rsidR="009479E7" w:rsidRPr="001F00C4" w:rsidRDefault="009479E7" w:rsidP="009479E7">
      <w:pPr>
        <w:pStyle w:val="NormalWeb"/>
        <w:jc w:val="both"/>
        <w:rPr>
          <w:b/>
        </w:rPr>
      </w:pPr>
      <w:r w:rsidRPr="001F00C4">
        <w:t xml:space="preserve">Transformation is the process by which the </w:t>
      </w:r>
      <w:r w:rsidRPr="001F00C4">
        <w:rPr>
          <w:i/>
        </w:rPr>
        <w:t>E. coli</w:t>
      </w:r>
      <w:r w:rsidRPr="001F00C4">
        <w:t xml:space="preserve"> are made receptive by some heat shock or electric shock and  the recombinant plasmid DNA is kept in the surrounding medium of such competent </w:t>
      </w:r>
      <w:r w:rsidRPr="001F00C4">
        <w:rPr>
          <w:i/>
        </w:rPr>
        <w:t>E. coli</w:t>
      </w:r>
      <w:r w:rsidRPr="001F00C4">
        <w:t xml:space="preserve"> cells. The recombinant plasmid DNA enters the </w:t>
      </w:r>
      <w:r w:rsidRPr="001F00C4">
        <w:rPr>
          <w:i/>
        </w:rPr>
        <w:t>E. coli</w:t>
      </w:r>
      <w:r w:rsidRPr="001F00C4">
        <w:t xml:space="preserve"> cells. Such organisms are called </w:t>
      </w:r>
      <w:r w:rsidRPr="001F00C4">
        <w:rPr>
          <w:b/>
        </w:rPr>
        <w:t>GMO or Genetically Modified Organisms</w:t>
      </w:r>
      <w:r w:rsidRPr="001F00C4">
        <w:t xml:space="preserve">. </w:t>
      </w:r>
      <w:r w:rsidRPr="001F00C4">
        <w:rPr>
          <w:b/>
        </w:rPr>
        <w:t xml:space="preserve"> </w:t>
      </w:r>
    </w:p>
    <w:p w:rsidR="009479E7" w:rsidRPr="001F00C4" w:rsidRDefault="009479E7" w:rsidP="009479E7">
      <w:pPr>
        <w:pStyle w:val="NormalWeb"/>
        <w:spacing w:before="0" w:beforeAutospacing="0" w:after="0" w:afterAutospacing="0"/>
        <w:jc w:val="both"/>
      </w:pPr>
      <w:r w:rsidRPr="001F00C4">
        <w:rPr>
          <w:b/>
        </w:rPr>
        <w:t>Selection of the transformed organisms</w:t>
      </w:r>
      <w:r w:rsidRPr="001F00C4">
        <w:t xml:space="preserve"> is required to find out only those organisms which have received the recombinant from those which have not. The selection is carried out by various ways – </w:t>
      </w:r>
    </w:p>
    <w:p w:rsidR="009479E7" w:rsidRPr="001F00C4" w:rsidRDefault="009479E7" w:rsidP="009479E7">
      <w:pPr>
        <w:pStyle w:val="NormalWeb"/>
        <w:spacing w:before="240" w:beforeAutospacing="0" w:after="0" w:afterAutospacing="0"/>
        <w:jc w:val="both"/>
      </w:pPr>
      <w:r w:rsidRPr="001F00C4">
        <w:rPr>
          <w:b/>
          <w:bCs/>
        </w:rPr>
        <w:t>a) Direct Selection:</w:t>
      </w:r>
      <w:r w:rsidRPr="001F00C4">
        <w:t xml:space="preserve"> </w:t>
      </w:r>
    </w:p>
    <w:p w:rsidR="009479E7" w:rsidRPr="001F00C4" w:rsidRDefault="009479E7" w:rsidP="009479E7">
      <w:pPr>
        <w:pStyle w:val="NormalWeb"/>
        <w:numPr>
          <w:ilvl w:val="0"/>
          <w:numId w:val="6"/>
        </w:numPr>
        <w:spacing w:before="0" w:beforeAutospacing="0" w:after="0" w:afterAutospacing="0"/>
        <w:jc w:val="both"/>
      </w:pPr>
      <w:r w:rsidRPr="001F00C4">
        <w:t xml:space="preserve">If the cloned DNA itself codes for resistance to the antibiotic </w:t>
      </w:r>
      <w:proofErr w:type="spellStart"/>
      <w:r w:rsidRPr="001F00C4">
        <w:t>ampicillin</w:t>
      </w:r>
      <w:proofErr w:type="spellEnd"/>
      <w:r w:rsidRPr="001F00C4">
        <w:t xml:space="preserve"> (</w:t>
      </w:r>
      <w:proofErr w:type="spellStart"/>
      <w:r w:rsidRPr="001F00C4">
        <w:t>amp</w:t>
      </w:r>
      <w:r w:rsidRPr="001F00C4">
        <w:rPr>
          <w:vertAlign w:val="superscript"/>
        </w:rPr>
        <w:t>R</w:t>
      </w:r>
      <w:proofErr w:type="spellEnd"/>
      <w:r w:rsidRPr="001F00C4">
        <w:t xml:space="preserve">), the recombinants can be allowed to grow on the minimal medium containing </w:t>
      </w:r>
      <w:proofErr w:type="spellStart"/>
      <w:r w:rsidRPr="001F00C4">
        <w:t>ampicillin</w:t>
      </w:r>
      <w:proofErr w:type="spellEnd"/>
      <w:r w:rsidRPr="001F00C4">
        <w:t>.</w:t>
      </w:r>
    </w:p>
    <w:p w:rsidR="009479E7" w:rsidRPr="001F00C4" w:rsidRDefault="009479E7" w:rsidP="009479E7">
      <w:pPr>
        <w:pStyle w:val="NormalWeb"/>
        <w:numPr>
          <w:ilvl w:val="0"/>
          <w:numId w:val="6"/>
        </w:numPr>
        <w:spacing w:before="0" w:beforeAutospacing="0" w:after="0" w:afterAutospacing="0"/>
        <w:jc w:val="both"/>
      </w:pPr>
      <w:r w:rsidRPr="001F00C4">
        <w:t xml:space="preserve">Thus only such recombinants will grow and develop colonies on medium, which contain </w:t>
      </w:r>
      <w:proofErr w:type="spellStart"/>
      <w:r w:rsidRPr="001F00C4">
        <w:t>amp</w:t>
      </w:r>
      <w:r w:rsidRPr="001F00C4">
        <w:rPr>
          <w:vertAlign w:val="superscript"/>
        </w:rPr>
        <w:t>R</w:t>
      </w:r>
      <w:proofErr w:type="spellEnd"/>
      <w:r w:rsidRPr="001F00C4">
        <w:t xml:space="preserve"> gene on its plasmid vector. </w:t>
      </w:r>
    </w:p>
    <w:p w:rsidR="009479E7" w:rsidRPr="001F00C4" w:rsidRDefault="009479E7" w:rsidP="009479E7">
      <w:pPr>
        <w:pStyle w:val="NormalWeb"/>
        <w:numPr>
          <w:ilvl w:val="0"/>
          <w:numId w:val="6"/>
        </w:numPr>
        <w:spacing w:before="0" w:beforeAutospacing="0" w:after="0" w:afterAutospacing="0"/>
        <w:jc w:val="both"/>
      </w:pPr>
      <w:r w:rsidRPr="001F00C4">
        <w:t xml:space="preserve">But with this method one </w:t>
      </w:r>
      <w:proofErr w:type="spellStart"/>
      <w:r w:rsidRPr="001F00C4">
        <w:t>can not</w:t>
      </w:r>
      <w:proofErr w:type="spellEnd"/>
      <w:r w:rsidRPr="001F00C4">
        <w:t xml:space="preserve"> segregate the transformed cells with re-</w:t>
      </w:r>
      <w:proofErr w:type="spellStart"/>
      <w:r w:rsidRPr="001F00C4">
        <w:t>ligated</w:t>
      </w:r>
      <w:proofErr w:type="spellEnd"/>
      <w:r w:rsidRPr="001F00C4">
        <w:t xml:space="preserve"> plasmid (i.e. cut by </w:t>
      </w:r>
      <w:proofErr w:type="spellStart"/>
      <w:r w:rsidRPr="001F00C4">
        <w:t>endonuclease</w:t>
      </w:r>
      <w:proofErr w:type="spellEnd"/>
      <w:r w:rsidRPr="001F00C4">
        <w:t xml:space="preserve"> &amp; joined again</w:t>
      </w:r>
      <w:proofErr w:type="gramStart"/>
      <w:r w:rsidRPr="001F00C4">
        <w:t>)vector</w:t>
      </w:r>
      <w:proofErr w:type="gramEnd"/>
      <w:r w:rsidRPr="001F00C4">
        <w:t xml:space="preserve"> from the recombinant plasmid.</w:t>
      </w:r>
    </w:p>
    <w:p w:rsidR="009479E7" w:rsidRPr="001F00C4" w:rsidRDefault="009479E7" w:rsidP="009479E7">
      <w:pPr>
        <w:pStyle w:val="NormalWeb"/>
        <w:spacing w:before="240" w:beforeAutospacing="0" w:after="0" w:afterAutospacing="0"/>
        <w:jc w:val="both"/>
        <w:rPr>
          <w:b/>
          <w:bCs/>
        </w:rPr>
      </w:pPr>
      <w:r w:rsidRPr="001F00C4">
        <w:rPr>
          <w:b/>
          <w:bCs/>
        </w:rPr>
        <w:t xml:space="preserve">b) </w:t>
      </w:r>
      <w:proofErr w:type="spellStart"/>
      <w:r w:rsidRPr="001F00C4">
        <w:rPr>
          <w:b/>
          <w:bCs/>
        </w:rPr>
        <w:t>Insertional</w:t>
      </w:r>
      <w:proofErr w:type="spellEnd"/>
      <w:r w:rsidRPr="001F00C4">
        <w:rPr>
          <w:b/>
          <w:bCs/>
        </w:rPr>
        <w:t xml:space="preserve"> Selection Inactivation: </w:t>
      </w:r>
    </w:p>
    <w:p w:rsidR="009479E7" w:rsidRPr="001F00C4" w:rsidRDefault="009479E7" w:rsidP="009479E7">
      <w:pPr>
        <w:pStyle w:val="NormalWeb"/>
        <w:numPr>
          <w:ilvl w:val="0"/>
          <w:numId w:val="5"/>
        </w:numPr>
        <w:spacing w:before="0" w:beforeAutospacing="0" w:after="0" w:afterAutospacing="0"/>
        <w:jc w:val="both"/>
      </w:pPr>
      <w:r w:rsidRPr="001F00C4">
        <w:t>In this method, as discussed earlier, the vector plasmid is constructed with some specific DNA sequences which confer the antibiotic</w:t>
      </w:r>
      <w:r w:rsidRPr="001F00C4">
        <w:rPr>
          <w:b/>
        </w:rPr>
        <w:t xml:space="preserve"> </w:t>
      </w:r>
      <w:r w:rsidRPr="001F00C4">
        <w:t xml:space="preserve">resistance to the host cell to two different antibiotics (e.g. </w:t>
      </w:r>
      <w:proofErr w:type="spellStart"/>
      <w:r w:rsidRPr="001F00C4">
        <w:t>ampicillin</w:t>
      </w:r>
      <w:proofErr w:type="spellEnd"/>
      <w:r w:rsidRPr="001F00C4">
        <w:t xml:space="preserve"> and </w:t>
      </w:r>
      <w:proofErr w:type="spellStart"/>
      <w:r w:rsidRPr="001F00C4">
        <w:t>tetracyclin</w:t>
      </w:r>
      <w:proofErr w:type="spellEnd"/>
      <w:r w:rsidRPr="001F00C4">
        <w:t xml:space="preserve">). </w:t>
      </w:r>
    </w:p>
    <w:p w:rsidR="009479E7" w:rsidRPr="001F00C4" w:rsidRDefault="009479E7" w:rsidP="009479E7">
      <w:pPr>
        <w:pStyle w:val="NormalWeb"/>
        <w:numPr>
          <w:ilvl w:val="0"/>
          <w:numId w:val="5"/>
        </w:numPr>
        <w:spacing w:before="0" w:beforeAutospacing="0" w:after="0" w:afterAutospacing="0"/>
        <w:jc w:val="both"/>
      </w:pPr>
      <w:r w:rsidRPr="001F00C4">
        <w:t xml:space="preserve">It is designed in such a way that the foreign gene gets inserted in this part of the plasmid disrupting one of these </w:t>
      </w:r>
      <w:proofErr w:type="gramStart"/>
      <w:r w:rsidRPr="001F00C4">
        <w:t>gene</w:t>
      </w:r>
      <w:proofErr w:type="gramEnd"/>
      <w:r w:rsidRPr="001F00C4">
        <w:t xml:space="preserve">. As a result the resistance for one antibiotic is lost by the recombinant plasmid whereas the plasmid DNA without the insert (foreign DNA) has the intact resistance for both the antibiotics. </w:t>
      </w:r>
    </w:p>
    <w:p w:rsidR="009479E7" w:rsidRPr="001F00C4" w:rsidRDefault="009479E7" w:rsidP="009479E7">
      <w:pPr>
        <w:pStyle w:val="NormalWeb"/>
        <w:numPr>
          <w:ilvl w:val="0"/>
          <w:numId w:val="5"/>
        </w:numPr>
        <w:spacing w:before="0" w:beforeAutospacing="0" w:after="0" w:afterAutospacing="0"/>
        <w:jc w:val="both"/>
      </w:pPr>
      <w:r w:rsidRPr="001F00C4">
        <w:t>Thus the host cells that have not taken the plasmid cannot grow on the medium containing both the antibiotics.</w:t>
      </w:r>
    </w:p>
    <w:p w:rsidR="009479E7" w:rsidRPr="001F00C4" w:rsidRDefault="009479E7" w:rsidP="009479E7">
      <w:pPr>
        <w:pStyle w:val="NormalWeb"/>
        <w:numPr>
          <w:ilvl w:val="0"/>
          <w:numId w:val="5"/>
        </w:numPr>
        <w:spacing w:before="0" w:beforeAutospacing="0" w:after="0" w:afterAutospacing="0"/>
        <w:jc w:val="both"/>
      </w:pPr>
      <w:r w:rsidRPr="001F00C4">
        <w:t xml:space="preserve">Those cells which that get transformed by the non-recombinant DNA have intact resistance for both the antibiotics. </w:t>
      </w:r>
    </w:p>
    <w:p w:rsidR="009479E7" w:rsidRPr="001F00C4" w:rsidRDefault="009479E7" w:rsidP="009479E7">
      <w:pPr>
        <w:pStyle w:val="NormalWeb"/>
        <w:numPr>
          <w:ilvl w:val="0"/>
          <w:numId w:val="5"/>
        </w:numPr>
        <w:spacing w:before="0" w:beforeAutospacing="0" w:after="0" w:afterAutospacing="0"/>
        <w:jc w:val="both"/>
      </w:pPr>
      <w:r w:rsidRPr="001F00C4">
        <w:t xml:space="preserve">The </w:t>
      </w:r>
      <w:r w:rsidRPr="001F00C4">
        <w:rPr>
          <w:i/>
        </w:rPr>
        <w:t>E. coli</w:t>
      </w:r>
      <w:r w:rsidRPr="001F00C4">
        <w:t xml:space="preserve"> cells that get transformed by the recombinant plasmid lose resistance for one of the antibiotics and retain for the other. </w:t>
      </w:r>
    </w:p>
    <w:p w:rsidR="009479E7" w:rsidRPr="001F00C4" w:rsidRDefault="009479E7" w:rsidP="009479E7">
      <w:pPr>
        <w:pStyle w:val="NormalWeb"/>
        <w:numPr>
          <w:ilvl w:val="0"/>
          <w:numId w:val="5"/>
        </w:numPr>
        <w:spacing w:before="0" w:beforeAutospacing="0" w:after="0" w:afterAutospacing="0"/>
        <w:jc w:val="both"/>
      </w:pPr>
      <w:r w:rsidRPr="001F00C4">
        <w:t xml:space="preserve">Hence the cells are first grown on medium with </w:t>
      </w:r>
      <w:proofErr w:type="spellStart"/>
      <w:r w:rsidRPr="001F00C4">
        <w:t>ampicillin</w:t>
      </w:r>
      <w:proofErr w:type="spellEnd"/>
      <w:r w:rsidRPr="001F00C4">
        <w:t xml:space="preserve"> and then on medium with </w:t>
      </w:r>
      <w:proofErr w:type="spellStart"/>
      <w:r w:rsidRPr="001F00C4">
        <w:t>tetracyclin</w:t>
      </w:r>
      <w:proofErr w:type="spellEnd"/>
    </w:p>
    <w:p w:rsidR="009479E7" w:rsidRPr="001F00C4" w:rsidRDefault="009479E7" w:rsidP="009479E7">
      <w:pPr>
        <w:pStyle w:val="NormalWeb"/>
        <w:numPr>
          <w:ilvl w:val="0"/>
          <w:numId w:val="5"/>
        </w:numPr>
        <w:spacing w:before="0" w:beforeAutospacing="0" w:after="0" w:afterAutospacing="0"/>
        <w:jc w:val="both"/>
      </w:pPr>
      <w:r w:rsidRPr="001F00C4">
        <w:t>This strategy can be exploited for identifying the host cells that have taken the foreign gene. These cells are then grown in cultures to produce multiple copies of the foreign gene (as explained in the diagrammatic representation).</w:t>
      </w:r>
    </w:p>
    <w:p w:rsidR="009479E7" w:rsidRPr="001F00C4" w:rsidRDefault="009479E7" w:rsidP="009479E7">
      <w:pPr>
        <w:pStyle w:val="NormalWeb"/>
        <w:spacing w:before="240" w:beforeAutospacing="0" w:after="0" w:afterAutospacing="0"/>
        <w:jc w:val="both"/>
        <w:rPr>
          <w:b/>
          <w:bCs/>
        </w:rPr>
      </w:pPr>
      <w:r w:rsidRPr="001F00C4">
        <w:rPr>
          <w:b/>
          <w:bCs/>
        </w:rPr>
        <w:t xml:space="preserve">c) Blue White Colony </w:t>
      </w:r>
    </w:p>
    <w:p w:rsidR="009479E7" w:rsidRPr="001F00C4" w:rsidRDefault="009479E7" w:rsidP="009479E7">
      <w:pPr>
        <w:pStyle w:val="NormalWeb"/>
        <w:numPr>
          <w:ilvl w:val="0"/>
          <w:numId w:val="9"/>
        </w:numPr>
        <w:spacing w:before="0" w:beforeAutospacing="0" w:after="0" w:afterAutospacing="0"/>
        <w:jc w:val="both"/>
      </w:pPr>
      <w:r w:rsidRPr="001F00C4">
        <w:t xml:space="preserve">In this method instead of antibiotic resistance gene, a </w:t>
      </w:r>
      <w:proofErr w:type="spellStart"/>
      <w:r w:rsidRPr="001F00C4">
        <w:t>lacZ</w:t>
      </w:r>
      <w:proofErr w:type="spellEnd"/>
      <w:r w:rsidRPr="001F00C4">
        <w:t xml:space="preserve"> gene is constructed which is responsible for the synthesis of beta-</w:t>
      </w:r>
      <w:proofErr w:type="spellStart"/>
      <w:r w:rsidRPr="001F00C4">
        <w:t>galactosidase</w:t>
      </w:r>
      <w:proofErr w:type="spellEnd"/>
      <w:r w:rsidRPr="001F00C4">
        <w:t xml:space="preserve"> enzyme.</w:t>
      </w:r>
    </w:p>
    <w:p w:rsidR="009479E7" w:rsidRPr="001F00C4" w:rsidRDefault="009479E7" w:rsidP="009479E7">
      <w:pPr>
        <w:pStyle w:val="NormalWeb"/>
        <w:numPr>
          <w:ilvl w:val="0"/>
          <w:numId w:val="9"/>
        </w:numPr>
        <w:spacing w:before="0" w:beforeAutospacing="0" w:after="0" w:afterAutospacing="0"/>
        <w:jc w:val="both"/>
      </w:pPr>
      <w:r w:rsidRPr="001F00C4">
        <w:t xml:space="preserve">The enzyme reacts with chemical B </w:t>
      </w:r>
      <w:proofErr w:type="spellStart"/>
      <w:r w:rsidRPr="001F00C4">
        <w:t>galactose</w:t>
      </w:r>
      <w:proofErr w:type="spellEnd"/>
      <w:r w:rsidRPr="001F00C4">
        <w:t xml:space="preserve"> and develops blue </w:t>
      </w:r>
      <w:proofErr w:type="spellStart"/>
      <w:r w:rsidRPr="001F00C4">
        <w:t>colour</w:t>
      </w:r>
      <w:proofErr w:type="spellEnd"/>
      <w:r w:rsidRPr="001F00C4">
        <w:t>.</w:t>
      </w:r>
    </w:p>
    <w:p w:rsidR="009479E7" w:rsidRPr="001F00C4" w:rsidRDefault="009479E7" w:rsidP="009479E7">
      <w:pPr>
        <w:pStyle w:val="NormalWeb"/>
        <w:numPr>
          <w:ilvl w:val="0"/>
          <w:numId w:val="9"/>
        </w:numPr>
        <w:spacing w:before="0" w:beforeAutospacing="0" w:after="0" w:afterAutospacing="0"/>
        <w:jc w:val="both"/>
      </w:pPr>
      <w:r w:rsidRPr="001F00C4">
        <w:lastRenderedPageBreak/>
        <w:t xml:space="preserve">In the recombinant plasmid, the introduced gene </w:t>
      </w:r>
      <w:proofErr w:type="gramStart"/>
      <w:r w:rsidRPr="001F00C4">
        <w:t>disrupts(</w:t>
      </w:r>
      <w:proofErr w:type="gramEnd"/>
      <w:r w:rsidRPr="001F00C4">
        <w:t xml:space="preserve">alter function) </w:t>
      </w:r>
      <w:proofErr w:type="spellStart"/>
      <w:r w:rsidRPr="001F00C4">
        <w:t>lacZ</w:t>
      </w:r>
      <w:proofErr w:type="spellEnd"/>
      <w:r w:rsidRPr="001F00C4">
        <w:t xml:space="preserve"> gene and thus prevents further reaction if grown on the medium containing B </w:t>
      </w:r>
      <w:proofErr w:type="spellStart"/>
      <w:r w:rsidRPr="001F00C4">
        <w:t>galactose</w:t>
      </w:r>
      <w:proofErr w:type="spellEnd"/>
      <w:r w:rsidRPr="001F00C4">
        <w:t>.</w:t>
      </w:r>
    </w:p>
    <w:p w:rsidR="009479E7" w:rsidRPr="001F00C4" w:rsidRDefault="009479E7" w:rsidP="009479E7">
      <w:pPr>
        <w:pStyle w:val="NormalWeb"/>
        <w:numPr>
          <w:ilvl w:val="0"/>
          <w:numId w:val="9"/>
        </w:numPr>
        <w:spacing w:before="0" w:beforeAutospacing="0" w:after="0" w:afterAutospacing="0"/>
        <w:jc w:val="both"/>
      </w:pPr>
      <w:r w:rsidRPr="001F00C4">
        <w:t xml:space="preserve">Against this, the non recombinant plasmid certainly develops blue </w:t>
      </w:r>
      <w:proofErr w:type="spellStart"/>
      <w:r w:rsidRPr="001F00C4">
        <w:t>colour</w:t>
      </w:r>
      <w:proofErr w:type="spellEnd"/>
      <w:r w:rsidRPr="001F00C4">
        <w:t xml:space="preserve"> on the growing plate and can easily be differentiated from white colonies of recombinant plasmids which use glucose from the medium.</w:t>
      </w:r>
    </w:p>
    <w:p w:rsidR="009479E7" w:rsidRPr="001F00C4" w:rsidRDefault="009479E7" w:rsidP="009479E7">
      <w:pPr>
        <w:jc w:val="center"/>
        <w:rPr>
          <w:rFonts w:ascii="Times New Roman" w:hAnsi="Times New Roman" w:cs="Times New Roman"/>
          <w:b/>
          <w:bCs/>
          <w:smallCaps/>
          <w:sz w:val="24"/>
          <w:szCs w:val="24"/>
        </w:rPr>
      </w:pPr>
    </w:p>
    <w:p w:rsidR="009479E7" w:rsidRPr="001F00C4" w:rsidRDefault="009479E7" w:rsidP="009479E7">
      <w:pPr>
        <w:pStyle w:val="NormalWeb"/>
        <w:jc w:val="center"/>
      </w:pPr>
      <w:r w:rsidRPr="001F00C4">
        <w:rPr>
          <w:b/>
          <w:bCs/>
          <w:smallCaps/>
          <w:noProof/>
        </w:rPr>
        <w:drawing>
          <wp:inline distT="0" distB="0" distL="0" distR="0">
            <wp:extent cx="5835650" cy="4762500"/>
            <wp:effectExtent l="19050" t="0" r="0" b="0"/>
            <wp:docPr id="90" name="Picture 2" descr="f1_2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1_2ps2.jpg"/>
                    <pic:cNvPicPr>
                      <a:picLocks noChangeAspect="1" noChangeArrowheads="1"/>
                    </pic:cNvPicPr>
                  </pic:nvPicPr>
                  <pic:blipFill>
                    <a:blip r:embed="rId25"/>
                    <a:srcRect/>
                    <a:stretch>
                      <a:fillRect/>
                    </a:stretch>
                  </pic:blipFill>
                  <pic:spPr bwMode="auto">
                    <a:xfrm>
                      <a:off x="0" y="0"/>
                      <a:ext cx="5835650" cy="4762500"/>
                    </a:xfrm>
                    <a:prstGeom prst="rect">
                      <a:avLst/>
                    </a:prstGeom>
                    <a:noFill/>
                    <a:ln w="9525">
                      <a:noFill/>
                      <a:miter lim="800000"/>
                      <a:headEnd/>
                      <a:tailEnd/>
                    </a:ln>
                  </pic:spPr>
                </pic:pic>
              </a:graphicData>
            </a:graphic>
          </wp:inline>
        </w:drawing>
      </w:r>
      <w:r w:rsidRPr="001F00C4">
        <w:rPr>
          <w:b/>
          <w:bCs/>
          <w:smallCaps/>
        </w:rPr>
        <w:br w:type="page"/>
      </w:r>
    </w:p>
    <w:p w:rsidR="009479E7" w:rsidRPr="001F00C4" w:rsidRDefault="009479E7" w:rsidP="009479E7">
      <w:pPr>
        <w:jc w:val="both"/>
        <w:rPr>
          <w:rFonts w:ascii="Times New Roman" w:hAnsi="Times New Roman" w:cs="Times New Roman"/>
          <w:sz w:val="24"/>
          <w:szCs w:val="24"/>
        </w:rPr>
      </w:pPr>
      <w:r w:rsidRPr="001F00C4">
        <w:rPr>
          <w:rFonts w:ascii="Times New Roman" w:hAnsi="Times New Roman" w:cs="Times New Roman"/>
          <w:noProof/>
          <w:sz w:val="24"/>
          <w:szCs w:val="24"/>
        </w:rPr>
        <w:lastRenderedPageBreak/>
        <w:drawing>
          <wp:inline distT="0" distB="0" distL="0" distR="0">
            <wp:extent cx="3371850" cy="7289800"/>
            <wp:effectExtent l="19050" t="0" r="0" b="0"/>
            <wp:docPr id="91" name="Picture 91" descr="Clo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lonning"/>
                    <pic:cNvPicPr>
                      <a:picLocks noChangeAspect="1" noChangeArrowheads="1"/>
                    </pic:cNvPicPr>
                  </pic:nvPicPr>
                  <pic:blipFill>
                    <a:blip r:embed="rId26"/>
                    <a:srcRect l="8942" t="1836" r="41743" b="20872"/>
                    <a:stretch>
                      <a:fillRect/>
                    </a:stretch>
                  </pic:blipFill>
                  <pic:spPr bwMode="auto">
                    <a:xfrm>
                      <a:off x="0" y="0"/>
                      <a:ext cx="3371850" cy="7289800"/>
                    </a:xfrm>
                    <a:prstGeom prst="rect">
                      <a:avLst/>
                    </a:prstGeom>
                    <a:noFill/>
                    <a:ln w="9525">
                      <a:noFill/>
                      <a:miter lim="800000"/>
                      <a:headEnd/>
                      <a:tailEnd/>
                    </a:ln>
                  </pic:spPr>
                </pic:pic>
              </a:graphicData>
            </a:graphic>
          </wp:inline>
        </w:drawing>
      </w:r>
    </w:p>
    <w:p w:rsidR="009479E7" w:rsidRPr="001F00C4" w:rsidRDefault="009479E7" w:rsidP="009479E7">
      <w:pPr>
        <w:jc w:val="both"/>
        <w:rPr>
          <w:rFonts w:ascii="Times New Roman" w:hAnsi="Times New Roman" w:cs="Times New Roman"/>
          <w:b/>
          <w:bCs/>
          <w:sz w:val="24"/>
          <w:szCs w:val="24"/>
        </w:rPr>
      </w:pPr>
      <w:r w:rsidRPr="001F00C4">
        <w:rPr>
          <w:rFonts w:ascii="Times New Roman" w:hAnsi="Times New Roman" w:cs="Times New Roman"/>
          <w:b/>
          <w:bCs/>
          <w:sz w:val="24"/>
          <w:szCs w:val="24"/>
        </w:rPr>
        <w:t>Gene Cloning</w:t>
      </w:r>
    </w:p>
    <w:p w:rsidR="009479E7" w:rsidRPr="001F00C4" w:rsidRDefault="009479E7" w:rsidP="009479E7">
      <w:pPr>
        <w:jc w:val="both"/>
        <w:rPr>
          <w:rFonts w:ascii="Times New Roman" w:hAnsi="Times New Roman" w:cs="Times New Roman"/>
          <w:b/>
          <w:bCs/>
          <w:smallCaps/>
          <w:sz w:val="24"/>
          <w:szCs w:val="24"/>
        </w:rPr>
      </w:pPr>
      <w:r w:rsidRPr="001F00C4">
        <w:rPr>
          <w:rFonts w:ascii="Times New Roman" w:hAnsi="Times New Roman" w:cs="Times New Roman"/>
          <w:sz w:val="24"/>
          <w:szCs w:val="24"/>
        </w:rPr>
        <w:br w:type="page"/>
      </w:r>
      <w:r w:rsidRPr="001F00C4">
        <w:rPr>
          <w:rFonts w:ascii="Times New Roman" w:hAnsi="Times New Roman" w:cs="Times New Roman"/>
          <w:b/>
          <w:bCs/>
          <w:smallCaps/>
          <w:sz w:val="24"/>
          <w:szCs w:val="24"/>
        </w:rPr>
        <w:lastRenderedPageBreak/>
        <w:t xml:space="preserve">DNA Hybridization: </w:t>
      </w:r>
    </w:p>
    <w:p w:rsidR="009479E7" w:rsidRPr="001F00C4" w:rsidRDefault="009479E7" w:rsidP="009479E7">
      <w:pPr>
        <w:spacing w:after="0" w:line="240" w:lineRule="auto"/>
        <w:jc w:val="center"/>
        <w:rPr>
          <w:rFonts w:ascii="Times New Roman" w:hAnsi="Times New Roman" w:cs="Times New Roman"/>
          <w:sz w:val="24"/>
          <w:szCs w:val="24"/>
        </w:rPr>
      </w:pPr>
      <w:r w:rsidRPr="001F00C4">
        <w:rPr>
          <w:rFonts w:ascii="Times New Roman" w:hAnsi="Times New Roman" w:cs="Times New Roman"/>
          <w:noProof/>
          <w:sz w:val="24"/>
          <w:szCs w:val="24"/>
        </w:rPr>
        <w:drawing>
          <wp:inline distT="0" distB="0" distL="0" distR="0">
            <wp:extent cx="1752600" cy="4978400"/>
            <wp:effectExtent l="19050" t="0" r="0" b="0"/>
            <wp:docPr id="95" name="Picture 95" descr="DNA hybrid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NA hybridization"/>
                    <pic:cNvPicPr>
                      <a:picLocks noChangeAspect="1" noChangeArrowheads="1"/>
                    </pic:cNvPicPr>
                  </pic:nvPicPr>
                  <pic:blipFill>
                    <a:blip r:embed="rId27"/>
                    <a:srcRect/>
                    <a:stretch>
                      <a:fillRect/>
                    </a:stretch>
                  </pic:blipFill>
                  <pic:spPr bwMode="auto">
                    <a:xfrm>
                      <a:off x="0" y="0"/>
                      <a:ext cx="1752600" cy="4978400"/>
                    </a:xfrm>
                    <a:prstGeom prst="rect">
                      <a:avLst/>
                    </a:prstGeom>
                    <a:noFill/>
                    <a:ln w="9525">
                      <a:noFill/>
                      <a:miter lim="800000"/>
                      <a:headEnd/>
                      <a:tailEnd/>
                    </a:ln>
                  </pic:spPr>
                </pic:pic>
              </a:graphicData>
            </a:graphic>
          </wp:inline>
        </w:drawing>
      </w:r>
    </w:p>
    <w:p w:rsidR="009479E7" w:rsidRPr="001F00C4" w:rsidRDefault="009479E7" w:rsidP="009479E7">
      <w:pPr>
        <w:numPr>
          <w:ilvl w:val="0"/>
          <w:numId w:val="10"/>
        </w:numPr>
        <w:tabs>
          <w:tab w:val="clear" w:pos="720"/>
          <w:tab w:val="num" w:pos="252"/>
        </w:tabs>
        <w:spacing w:after="0" w:line="240" w:lineRule="auto"/>
        <w:ind w:left="252" w:hanging="180"/>
        <w:jc w:val="both"/>
        <w:rPr>
          <w:rFonts w:ascii="Times New Roman" w:hAnsi="Times New Roman" w:cs="Times New Roman"/>
          <w:sz w:val="24"/>
          <w:szCs w:val="24"/>
        </w:rPr>
      </w:pPr>
      <w:r w:rsidRPr="001F00C4">
        <w:rPr>
          <w:rFonts w:ascii="Times New Roman" w:hAnsi="Times New Roman" w:cs="Times New Roman"/>
          <w:sz w:val="24"/>
          <w:szCs w:val="24"/>
        </w:rPr>
        <w:t xml:space="preserve"> Hybridization technique makes use of the ability of DNA molecule to </w:t>
      </w:r>
      <w:proofErr w:type="spellStart"/>
      <w:r w:rsidRPr="001F00C4">
        <w:rPr>
          <w:rFonts w:ascii="Times New Roman" w:hAnsi="Times New Roman" w:cs="Times New Roman"/>
          <w:sz w:val="24"/>
          <w:szCs w:val="24"/>
        </w:rPr>
        <w:t>renature</w:t>
      </w:r>
      <w:proofErr w:type="spellEnd"/>
      <w:r w:rsidRPr="001F00C4">
        <w:rPr>
          <w:rFonts w:ascii="Times New Roman" w:hAnsi="Times New Roman" w:cs="Times New Roman"/>
          <w:sz w:val="24"/>
          <w:szCs w:val="24"/>
        </w:rPr>
        <w:t xml:space="preserve"> or </w:t>
      </w:r>
      <w:proofErr w:type="spellStart"/>
      <w:r w:rsidRPr="001F00C4">
        <w:rPr>
          <w:rFonts w:ascii="Times New Roman" w:hAnsi="Times New Roman" w:cs="Times New Roman"/>
          <w:sz w:val="24"/>
          <w:szCs w:val="24"/>
        </w:rPr>
        <w:t>reanneal</w:t>
      </w:r>
      <w:proofErr w:type="spellEnd"/>
      <w:r w:rsidRPr="001F00C4">
        <w:rPr>
          <w:rFonts w:ascii="Times New Roman" w:hAnsi="Times New Roman" w:cs="Times New Roman"/>
          <w:sz w:val="24"/>
          <w:szCs w:val="24"/>
        </w:rPr>
        <w:t xml:space="preserve"> when it is converted to single stranded structure. </w:t>
      </w:r>
    </w:p>
    <w:p w:rsidR="009479E7" w:rsidRPr="001F00C4" w:rsidRDefault="009479E7" w:rsidP="009479E7">
      <w:pPr>
        <w:numPr>
          <w:ilvl w:val="0"/>
          <w:numId w:val="10"/>
        </w:numPr>
        <w:tabs>
          <w:tab w:val="clear" w:pos="720"/>
          <w:tab w:val="num" w:pos="252"/>
        </w:tabs>
        <w:spacing w:after="0" w:line="240" w:lineRule="auto"/>
        <w:ind w:left="252" w:hanging="180"/>
        <w:jc w:val="both"/>
        <w:rPr>
          <w:rFonts w:ascii="Times New Roman" w:hAnsi="Times New Roman" w:cs="Times New Roman"/>
          <w:sz w:val="24"/>
          <w:szCs w:val="24"/>
        </w:rPr>
      </w:pPr>
      <w:r w:rsidRPr="001F00C4">
        <w:rPr>
          <w:rFonts w:ascii="Times New Roman" w:hAnsi="Times New Roman" w:cs="Times New Roman"/>
          <w:sz w:val="24"/>
          <w:szCs w:val="24"/>
        </w:rPr>
        <w:t>It is the method that detects DNA by its hydrogen bonding capability - we call this "</w:t>
      </w:r>
      <w:r w:rsidRPr="001F00C4">
        <w:rPr>
          <w:rFonts w:ascii="Times New Roman" w:hAnsi="Times New Roman" w:cs="Times New Roman"/>
          <w:color w:val="000000"/>
          <w:sz w:val="24"/>
          <w:szCs w:val="24"/>
        </w:rPr>
        <w:t>probing</w:t>
      </w:r>
      <w:r w:rsidRPr="001F00C4">
        <w:rPr>
          <w:rFonts w:ascii="Times New Roman" w:hAnsi="Times New Roman" w:cs="Times New Roman"/>
          <w:sz w:val="24"/>
          <w:szCs w:val="24"/>
        </w:rPr>
        <w:t>" the DNA, and we say that the probe "</w:t>
      </w:r>
      <w:r w:rsidRPr="001F00C4">
        <w:rPr>
          <w:rFonts w:ascii="Times New Roman" w:hAnsi="Times New Roman" w:cs="Times New Roman"/>
          <w:color w:val="000000"/>
          <w:sz w:val="24"/>
          <w:szCs w:val="24"/>
        </w:rPr>
        <w:t>hybridizes</w:t>
      </w:r>
      <w:r w:rsidRPr="001F00C4">
        <w:rPr>
          <w:rFonts w:ascii="Times New Roman" w:hAnsi="Times New Roman" w:cs="Times New Roman"/>
          <w:sz w:val="24"/>
          <w:szCs w:val="24"/>
        </w:rPr>
        <w:t xml:space="preserve">" to the target sequence. </w:t>
      </w:r>
    </w:p>
    <w:p w:rsidR="009479E7" w:rsidRPr="001F00C4" w:rsidRDefault="009479E7" w:rsidP="009479E7">
      <w:pPr>
        <w:numPr>
          <w:ilvl w:val="0"/>
          <w:numId w:val="10"/>
        </w:numPr>
        <w:tabs>
          <w:tab w:val="clear" w:pos="720"/>
          <w:tab w:val="num" w:pos="252"/>
        </w:tabs>
        <w:spacing w:after="0" w:line="240" w:lineRule="auto"/>
        <w:ind w:left="252" w:hanging="180"/>
        <w:jc w:val="both"/>
        <w:rPr>
          <w:rFonts w:ascii="Times New Roman" w:hAnsi="Times New Roman" w:cs="Times New Roman"/>
          <w:sz w:val="24"/>
          <w:szCs w:val="24"/>
        </w:rPr>
      </w:pPr>
      <w:r w:rsidRPr="001F00C4">
        <w:rPr>
          <w:rFonts w:ascii="Times New Roman" w:hAnsi="Times New Roman" w:cs="Times New Roman"/>
          <w:sz w:val="24"/>
          <w:szCs w:val="24"/>
        </w:rPr>
        <w:t xml:space="preserve">Also if any two DNA molecules share any </w:t>
      </w:r>
      <w:proofErr w:type="spellStart"/>
      <w:r w:rsidRPr="001F00C4">
        <w:rPr>
          <w:rFonts w:ascii="Times New Roman" w:hAnsi="Times New Roman" w:cs="Times New Roman"/>
          <w:sz w:val="24"/>
          <w:szCs w:val="24"/>
        </w:rPr>
        <w:t>complementarity</w:t>
      </w:r>
      <w:proofErr w:type="spellEnd"/>
      <w:r w:rsidRPr="001F00C4">
        <w:rPr>
          <w:rFonts w:ascii="Times New Roman" w:hAnsi="Times New Roman" w:cs="Times New Roman"/>
          <w:sz w:val="24"/>
          <w:szCs w:val="24"/>
        </w:rPr>
        <w:t>, they can bind each other to form a double stranded DNA molecule.</w:t>
      </w:r>
    </w:p>
    <w:p w:rsidR="009479E7" w:rsidRPr="001F00C4" w:rsidRDefault="009479E7" w:rsidP="009479E7">
      <w:pPr>
        <w:numPr>
          <w:ilvl w:val="0"/>
          <w:numId w:val="10"/>
        </w:numPr>
        <w:tabs>
          <w:tab w:val="clear" w:pos="720"/>
          <w:tab w:val="num" w:pos="252"/>
        </w:tabs>
        <w:spacing w:after="0" w:line="240" w:lineRule="auto"/>
        <w:ind w:left="252" w:hanging="180"/>
        <w:jc w:val="both"/>
        <w:rPr>
          <w:rFonts w:ascii="Times New Roman" w:hAnsi="Times New Roman" w:cs="Times New Roman"/>
          <w:sz w:val="24"/>
          <w:szCs w:val="24"/>
        </w:rPr>
      </w:pPr>
      <w:r w:rsidRPr="001F00C4">
        <w:rPr>
          <w:rFonts w:ascii="Times New Roman" w:hAnsi="Times New Roman" w:cs="Times New Roman"/>
          <w:sz w:val="24"/>
          <w:szCs w:val="24"/>
        </w:rPr>
        <w:t xml:space="preserve">When any two different DNA samples are to be compared they are first denatured. They are then mixed and the mixture is cooled i.e. allowed to </w:t>
      </w:r>
      <w:proofErr w:type="spellStart"/>
      <w:r w:rsidRPr="001F00C4">
        <w:rPr>
          <w:rFonts w:ascii="Times New Roman" w:hAnsi="Times New Roman" w:cs="Times New Roman"/>
          <w:sz w:val="24"/>
          <w:szCs w:val="24"/>
        </w:rPr>
        <w:t>renature</w:t>
      </w:r>
      <w:proofErr w:type="spellEnd"/>
      <w:r w:rsidRPr="001F00C4">
        <w:rPr>
          <w:rFonts w:ascii="Times New Roman" w:hAnsi="Times New Roman" w:cs="Times New Roman"/>
          <w:sz w:val="24"/>
          <w:szCs w:val="24"/>
        </w:rPr>
        <w:t xml:space="preserve">. </w:t>
      </w:r>
    </w:p>
    <w:p w:rsidR="009479E7" w:rsidRPr="001F00C4" w:rsidRDefault="009479E7" w:rsidP="009479E7">
      <w:pPr>
        <w:numPr>
          <w:ilvl w:val="0"/>
          <w:numId w:val="10"/>
        </w:numPr>
        <w:tabs>
          <w:tab w:val="clear" w:pos="720"/>
          <w:tab w:val="num" w:pos="252"/>
        </w:tabs>
        <w:spacing w:after="0" w:line="240" w:lineRule="auto"/>
        <w:ind w:left="252" w:hanging="180"/>
        <w:jc w:val="both"/>
        <w:rPr>
          <w:rFonts w:ascii="Times New Roman" w:hAnsi="Times New Roman" w:cs="Times New Roman"/>
          <w:sz w:val="24"/>
          <w:szCs w:val="24"/>
        </w:rPr>
      </w:pPr>
      <w:r w:rsidRPr="001F00C4">
        <w:rPr>
          <w:rFonts w:ascii="Times New Roman" w:hAnsi="Times New Roman" w:cs="Times New Roman"/>
          <w:sz w:val="24"/>
          <w:szCs w:val="24"/>
        </w:rPr>
        <w:t xml:space="preserve">During </w:t>
      </w:r>
      <w:proofErr w:type="spellStart"/>
      <w:r w:rsidRPr="001F00C4">
        <w:rPr>
          <w:rFonts w:ascii="Times New Roman" w:hAnsi="Times New Roman" w:cs="Times New Roman"/>
          <w:sz w:val="24"/>
          <w:szCs w:val="24"/>
        </w:rPr>
        <w:t>renaturation</w:t>
      </w:r>
      <w:proofErr w:type="spellEnd"/>
      <w:r w:rsidRPr="001F00C4">
        <w:rPr>
          <w:rFonts w:ascii="Times New Roman" w:hAnsi="Times New Roman" w:cs="Times New Roman"/>
          <w:sz w:val="24"/>
          <w:szCs w:val="24"/>
        </w:rPr>
        <w:t xml:space="preserve">, the two DNA strands of the original molecule anneal and also the strands of the two different molecules anneal if they have significant similarity. Depending upon the extent of the similarity between them, they will form DNA duplexes of various lengths. Thus they form hybrids (if the </w:t>
      </w:r>
      <w:proofErr w:type="spellStart"/>
      <w:r w:rsidRPr="001F00C4">
        <w:rPr>
          <w:rFonts w:ascii="Times New Roman" w:hAnsi="Times New Roman" w:cs="Times New Roman"/>
          <w:sz w:val="24"/>
          <w:szCs w:val="24"/>
        </w:rPr>
        <w:t>renatured</w:t>
      </w:r>
      <w:proofErr w:type="spellEnd"/>
      <w:r w:rsidRPr="001F00C4">
        <w:rPr>
          <w:rFonts w:ascii="Times New Roman" w:hAnsi="Times New Roman" w:cs="Times New Roman"/>
          <w:sz w:val="24"/>
          <w:szCs w:val="24"/>
        </w:rPr>
        <w:t xml:space="preserve"> DNA has formed from the two different sources present in the mixture). </w:t>
      </w:r>
    </w:p>
    <w:p w:rsidR="009479E7" w:rsidRPr="001F00C4" w:rsidRDefault="009479E7" w:rsidP="009479E7">
      <w:pPr>
        <w:numPr>
          <w:ilvl w:val="0"/>
          <w:numId w:val="10"/>
        </w:numPr>
        <w:tabs>
          <w:tab w:val="clear" w:pos="720"/>
          <w:tab w:val="num" w:pos="252"/>
        </w:tabs>
        <w:spacing w:after="0" w:line="240" w:lineRule="auto"/>
        <w:ind w:left="252" w:hanging="180"/>
        <w:jc w:val="both"/>
        <w:rPr>
          <w:rFonts w:ascii="Times New Roman" w:hAnsi="Times New Roman" w:cs="Times New Roman"/>
          <w:sz w:val="24"/>
          <w:szCs w:val="24"/>
        </w:rPr>
      </w:pPr>
      <w:r w:rsidRPr="001F00C4">
        <w:rPr>
          <w:rFonts w:ascii="Times New Roman" w:hAnsi="Times New Roman" w:cs="Times New Roman"/>
          <w:sz w:val="24"/>
          <w:szCs w:val="24"/>
        </w:rPr>
        <w:t xml:space="preserve">These hybrids are the partial duplexes. </w:t>
      </w:r>
    </w:p>
    <w:p w:rsidR="009479E7" w:rsidRPr="001F00C4" w:rsidRDefault="009479E7" w:rsidP="009479E7">
      <w:pPr>
        <w:numPr>
          <w:ilvl w:val="0"/>
          <w:numId w:val="10"/>
        </w:numPr>
        <w:tabs>
          <w:tab w:val="clear" w:pos="720"/>
          <w:tab w:val="num" w:pos="252"/>
        </w:tabs>
        <w:spacing w:after="0" w:line="240" w:lineRule="auto"/>
        <w:ind w:left="252" w:hanging="180"/>
        <w:jc w:val="both"/>
        <w:rPr>
          <w:rFonts w:ascii="Times New Roman" w:hAnsi="Times New Roman" w:cs="Times New Roman"/>
          <w:sz w:val="24"/>
          <w:szCs w:val="24"/>
        </w:rPr>
      </w:pPr>
      <w:r w:rsidRPr="001F00C4">
        <w:rPr>
          <w:rFonts w:ascii="Times New Roman" w:hAnsi="Times New Roman" w:cs="Times New Roman"/>
          <w:sz w:val="24"/>
          <w:szCs w:val="24"/>
        </w:rPr>
        <w:t xml:space="preserve">This technique is highly useful in detecting similarity between two genes or DNA molecules form different organisms or species etc. </w:t>
      </w:r>
    </w:p>
    <w:p w:rsidR="00244A82" w:rsidRPr="001F00C4" w:rsidRDefault="009479E7" w:rsidP="009479E7">
      <w:pPr>
        <w:rPr>
          <w:rFonts w:ascii="Times New Roman" w:hAnsi="Times New Roman" w:cs="Times New Roman"/>
          <w:sz w:val="24"/>
          <w:szCs w:val="24"/>
        </w:rPr>
      </w:pPr>
      <w:r w:rsidRPr="001F00C4">
        <w:rPr>
          <w:rFonts w:ascii="Times New Roman" w:hAnsi="Times New Roman" w:cs="Times New Roman"/>
          <w:sz w:val="24"/>
          <w:szCs w:val="24"/>
        </w:rPr>
        <w:lastRenderedPageBreak/>
        <w:t>Similarly, a small complementary probe also can hybridize with the small region of the DNA to be detected or studied. This probe is usually labeled with radioactive or fluorescent label.</w:t>
      </w:r>
    </w:p>
    <w:p w:rsidR="001F00C4" w:rsidRPr="001F00C4" w:rsidRDefault="001F00C4" w:rsidP="001F00C4">
      <w:pPr>
        <w:jc w:val="both"/>
        <w:rPr>
          <w:rFonts w:ascii="Times New Roman" w:hAnsi="Times New Roman" w:cs="Times New Roman"/>
          <w:sz w:val="24"/>
          <w:szCs w:val="24"/>
        </w:rPr>
      </w:pPr>
      <w:r w:rsidRPr="001F00C4">
        <w:rPr>
          <w:rFonts w:ascii="Times New Roman" w:hAnsi="Times New Roman" w:cs="Times New Roman"/>
          <w:sz w:val="24"/>
          <w:szCs w:val="24"/>
        </w:rPr>
        <w:t xml:space="preserve">The level of the radioactivity or fluorescence is detected after the two DNA solutions are mixed and allowed to </w:t>
      </w:r>
      <w:proofErr w:type="spellStart"/>
      <w:r w:rsidRPr="001F00C4">
        <w:rPr>
          <w:rFonts w:ascii="Times New Roman" w:hAnsi="Times New Roman" w:cs="Times New Roman"/>
          <w:sz w:val="24"/>
          <w:szCs w:val="24"/>
        </w:rPr>
        <w:t>renature</w:t>
      </w:r>
      <w:proofErr w:type="spellEnd"/>
      <w:r w:rsidRPr="001F00C4">
        <w:rPr>
          <w:rFonts w:ascii="Times New Roman" w:hAnsi="Times New Roman" w:cs="Times New Roman"/>
          <w:sz w:val="24"/>
          <w:szCs w:val="24"/>
        </w:rPr>
        <w:t xml:space="preserve">. The intensity of the label is directly proportional to the </w:t>
      </w:r>
      <w:proofErr w:type="spellStart"/>
      <w:r w:rsidRPr="001F00C4">
        <w:rPr>
          <w:rFonts w:ascii="Times New Roman" w:hAnsi="Times New Roman" w:cs="Times New Roman"/>
          <w:sz w:val="24"/>
          <w:szCs w:val="24"/>
        </w:rPr>
        <w:t>complementarity</w:t>
      </w:r>
      <w:proofErr w:type="spellEnd"/>
      <w:r w:rsidRPr="001F00C4">
        <w:rPr>
          <w:rFonts w:ascii="Times New Roman" w:hAnsi="Times New Roman" w:cs="Times New Roman"/>
          <w:sz w:val="24"/>
          <w:szCs w:val="24"/>
        </w:rPr>
        <w:t xml:space="preserve"> of the two DNA molecules. This method can be implemented to detect a gene sequence. </w:t>
      </w:r>
    </w:p>
    <w:p w:rsidR="001F00C4" w:rsidRPr="001F00C4" w:rsidRDefault="001F00C4" w:rsidP="001F00C4">
      <w:pPr>
        <w:jc w:val="both"/>
        <w:rPr>
          <w:rFonts w:ascii="Times New Roman" w:hAnsi="Times New Roman" w:cs="Times New Roman"/>
          <w:sz w:val="24"/>
          <w:szCs w:val="24"/>
        </w:rPr>
      </w:pPr>
    </w:p>
    <w:p w:rsidR="001F00C4" w:rsidRPr="001F00C4" w:rsidRDefault="001F00C4" w:rsidP="001F00C4">
      <w:pPr>
        <w:jc w:val="both"/>
        <w:rPr>
          <w:rFonts w:ascii="Times New Roman" w:hAnsi="Times New Roman" w:cs="Times New Roman"/>
          <w:sz w:val="24"/>
          <w:szCs w:val="24"/>
        </w:rPr>
      </w:pPr>
      <w:r w:rsidRPr="001F00C4">
        <w:rPr>
          <w:rFonts w:ascii="Times New Roman" w:hAnsi="Times New Roman" w:cs="Times New Roman"/>
          <w:sz w:val="24"/>
          <w:szCs w:val="24"/>
        </w:rPr>
        <w:t>Like DNA – DNA hybridization RNA –DNA hybridization can also be carried out.</w:t>
      </w:r>
    </w:p>
    <w:p w:rsidR="001F00C4" w:rsidRPr="001F00C4" w:rsidRDefault="001F00C4" w:rsidP="001F00C4">
      <w:pPr>
        <w:jc w:val="both"/>
        <w:rPr>
          <w:rFonts w:ascii="Times New Roman" w:hAnsi="Times New Roman" w:cs="Times New Roman"/>
          <w:sz w:val="24"/>
          <w:szCs w:val="24"/>
        </w:rPr>
      </w:pPr>
    </w:p>
    <w:p w:rsidR="001F00C4" w:rsidRPr="001F00C4" w:rsidRDefault="001F00C4" w:rsidP="001F00C4">
      <w:pPr>
        <w:jc w:val="both"/>
        <w:rPr>
          <w:rFonts w:ascii="Times New Roman" w:hAnsi="Times New Roman" w:cs="Times New Roman"/>
          <w:b/>
          <w:bCs/>
          <w:sz w:val="24"/>
          <w:szCs w:val="24"/>
        </w:rPr>
      </w:pPr>
      <w:r w:rsidRPr="001F00C4">
        <w:rPr>
          <w:rFonts w:ascii="Times New Roman" w:hAnsi="Times New Roman" w:cs="Times New Roman"/>
          <w:b/>
          <w:bCs/>
          <w:sz w:val="24"/>
          <w:szCs w:val="24"/>
        </w:rPr>
        <w:t>The overall process can be summarize as follows,</w:t>
      </w:r>
    </w:p>
    <w:p w:rsidR="001F00C4" w:rsidRPr="001F00C4" w:rsidRDefault="001F00C4" w:rsidP="001F00C4">
      <w:pPr>
        <w:jc w:val="both"/>
        <w:rPr>
          <w:rFonts w:ascii="Times New Roman" w:hAnsi="Times New Roman" w:cs="Times New Roman"/>
          <w:sz w:val="24"/>
          <w:szCs w:val="24"/>
        </w:rPr>
      </w:pPr>
      <w:r w:rsidRPr="001F00C4">
        <w:rPr>
          <w:rFonts w:ascii="Times New Roman" w:hAnsi="Times New Roman" w:cs="Times New Roman"/>
          <w:sz w:val="24"/>
          <w:szCs w:val="24"/>
        </w:rPr>
        <w:t xml:space="preserve">Denatured DNA sample 1 + Denatured DNA sample 2 → Cool for </w:t>
      </w:r>
      <w:proofErr w:type="spellStart"/>
      <w:r w:rsidRPr="001F00C4">
        <w:rPr>
          <w:rFonts w:ascii="Times New Roman" w:hAnsi="Times New Roman" w:cs="Times New Roman"/>
          <w:sz w:val="24"/>
          <w:szCs w:val="24"/>
        </w:rPr>
        <w:t>renaturation</w:t>
      </w:r>
      <w:proofErr w:type="spellEnd"/>
      <w:r w:rsidRPr="001F00C4">
        <w:rPr>
          <w:rFonts w:ascii="Times New Roman" w:hAnsi="Times New Roman" w:cs="Times New Roman"/>
          <w:sz w:val="24"/>
          <w:szCs w:val="24"/>
        </w:rPr>
        <w:t xml:space="preserve"> and/or hybridization → Hybrid DNA duplexes → Screen the label by its radioactivity or fluorescence.</w:t>
      </w:r>
    </w:p>
    <w:p w:rsidR="001F00C4" w:rsidRPr="001F00C4" w:rsidRDefault="001F00C4" w:rsidP="001F00C4">
      <w:pPr>
        <w:spacing w:before="240"/>
        <w:jc w:val="both"/>
        <w:rPr>
          <w:rFonts w:ascii="Times New Roman" w:hAnsi="Times New Roman" w:cs="Times New Roman"/>
          <w:b/>
          <w:smallCaps/>
          <w:sz w:val="24"/>
          <w:szCs w:val="24"/>
        </w:rPr>
      </w:pPr>
      <w:r w:rsidRPr="001F00C4">
        <w:rPr>
          <w:rFonts w:ascii="Times New Roman" w:hAnsi="Times New Roman" w:cs="Times New Roman"/>
          <w:b/>
          <w:sz w:val="24"/>
          <w:szCs w:val="24"/>
        </w:rPr>
        <w:br w:type="page"/>
      </w:r>
      <w:r w:rsidRPr="001F00C4">
        <w:rPr>
          <w:rFonts w:ascii="Times New Roman" w:hAnsi="Times New Roman" w:cs="Times New Roman"/>
          <w:b/>
          <w:smallCaps/>
          <w:sz w:val="24"/>
          <w:szCs w:val="24"/>
        </w:rPr>
        <w:lastRenderedPageBreak/>
        <w:t>Colony Hybridization</w:t>
      </w:r>
    </w:p>
    <w:p w:rsidR="001F00C4" w:rsidRPr="001F00C4" w:rsidRDefault="001F00C4" w:rsidP="001F00C4">
      <w:pPr>
        <w:spacing w:before="240"/>
        <w:jc w:val="both"/>
        <w:rPr>
          <w:rFonts w:ascii="Times New Roman" w:hAnsi="Times New Roman" w:cs="Times New Roman"/>
          <w:sz w:val="24"/>
          <w:szCs w:val="24"/>
        </w:rPr>
      </w:pPr>
      <w:r w:rsidRPr="001F00C4">
        <w:rPr>
          <w:rFonts w:ascii="Times New Roman" w:hAnsi="Times New Roman" w:cs="Times New Roman"/>
          <w:sz w:val="24"/>
          <w:szCs w:val="24"/>
        </w:rPr>
        <w:t xml:space="preserve">When the DNA is cloned in a bacterial host, identifying the cloned DNA in the mixture of transformed and non-transformed cells is the step involved in genetic engineering. Also if the cloned DNA is broken into number of pieces, then different transformed cells contain different fragment or piece of the DNA. To identify the sequence of each of the fragment, DNA hybridization is very useful. In this case, the hybridization is carried directly on the colonies of the bacterial cells. </w:t>
      </w:r>
    </w:p>
    <w:p w:rsidR="001F00C4" w:rsidRPr="001F00C4" w:rsidRDefault="001F00C4" w:rsidP="001F00C4">
      <w:pPr>
        <w:numPr>
          <w:ilvl w:val="0"/>
          <w:numId w:val="11"/>
        </w:numPr>
        <w:spacing w:after="0" w:line="240" w:lineRule="auto"/>
        <w:jc w:val="both"/>
        <w:rPr>
          <w:rFonts w:ascii="Times New Roman" w:hAnsi="Times New Roman" w:cs="Times New Roman"/>
          <w:sz w:val="24"/>
          <w:szCs w:val="24"/>
        </w:rPr>
      </w:pPr>
      <w:r w:rsidRPr="001F00C4">
        <w:rPr>
          <w:rFonts w:ascii="Times New Roman" w:hAnsi="Times New Roman" w:cs="Times New Roman"/>
          <w:sz w:val="24"/>
          <w:szCs w:val="24"/>
        </w:rPr>
        <w:t>The transformed cells are grown on agar plates. This is the master plate. Each colony of the plate is containing one fragment of the original cloned DNA and produced from a single cell.</w:t>
      </w:r>
    </w:p>
    <w:p w:rsidR="001F00C4" w:rsidRPr="001F00C4" w:rsidRDefault="001F00C4" w:rsidP="001F00C4">
      <w:pPr>
        <w:numPr>
          <w:ilvl w:val="0"/>
          <w:numId w:val="11"/>
        </w:numPr>
        <w:spacing w:after="0" w:line="240" w:lineRule="auto"/>
        <w:jc w:val="both"/>
        <w:rPr>
          <w:rFonts w:ascii="Times New Roman" w:hAnsi="Times New Roman" w:cs="Times New Roman"/>
          <w:sz w:val="24"/>
          <w:szCs w:val="24"/>
        </w:rPr>
      </w:pPr>
      <w:r w:rsidRPr="001F00C4">
        <w:rPr>
          <w:rFonts w:ascii="Times New Roman" w:hAnsi="Times New Roman" w:cs="Times New Roman"/>
          <w:sz w:val="24"/>
          <w:szCs w:val="24"/>
        </w:rPr>
        <w:t xml:space="preserve">Replica of this plate is created by touching a velvet cloth or a wooden block and then touched to a new agar plate. The new replica plate is having same colony at the same position as in the master plate. </w:t>
      </w:r>
    </w:p>
    <w:p w:rsidR="001F00C4" w:rsidRPr="001F00C4" w:rsidRDefault="001F00C4" w:rsidP="001F00C4">
      <w:pPr>
        <w:numPr>
          <w:ilvl w:val="0"/>
          <w:numId w:val="11"/>
        </w:numPr>
        <w:spacing w:after="0" w:line="240" w:lineRule="auto"/>
        <w:jc w:val="both"/>
        <w:rPr>
          <w:rFonts w:ascii="Times New Roman" w:hAnsi="Times New Roman" w:cs="Times New Roman"/>
          <w:sz w:val="24"/>
          <w:szCs w:val="24"/>
        </w:rPr>
      </w:pPr>
      <w:r w:rsidRPr="001F00C4">
        <w:rPr>
          <w:rFonts w:ascii="Times New Roman" w:hAnsi="Times New Roman" w:cs="Times New Roman"/>
          <w:sz w:val="24"/>
          <w:szCs w:val="24"/>
        </w:rPr>
        <w:t xml:space="preserve">Nitro-cellulose paper is pressed on the top of the master plate so that the paper is the replica of the master plate. Some cells from each colony are transferred to the paper with same position as that in master plate. </w:t>
      </w:r>
    </w:p>
    <w:p w:rsidR="001F00C4" w:rsidRPr="001F00C4" w:rsidRDefault="001F00C4" w:rsidP="001F00C4">
      <w:pPr>
        <w:numPr>
          <w:ilvl w:val="0"/>
          <w:numId w:val="11"/>
        </w:numPr>
        <w:spacing w:after="0" w:line="240" w:lineRule="auto"/>
        <w:jc w:val="both"/>
        <w:rPr>
          <w:rFonts w:ascii="Times New Roman" w:hAnsi="Times New Roman" w:cs="Times New Roman"/>
          <w:sz w:val="24"/>
          <w:szCs w:val="24"/>
        </w:rPr>
      </w:pPr>
      <w:r w:rsidRPr="001F00C4">
        <w:rPr>
          <w:rFonts w:ascii="Times New Roman" w:hAnsi="Times New Roman" w:cs="Times New Roman"/>
          <w:sz w:val="24"/>
          <w:szCs w:val="24"/>
        </w:rPr>
        <w:t xml:space="preserve">The cells on the paper are now </w:t>
      </w:r>
      <w:proofErr w:type="spellStart"/>
      <w:r w:rsidRPr="001F00C4">
        <w:rPr>
          <w:rFonts w:ascii="Times New Roman" w:hAnsi="Times New Roman" w:cs="Times New Roman"/>
          <w:sz w:val="24"/>
          <w:szCs w:val="24"/>
        </w:rPr>
        <w:t>lysed</w:t>
      </w:r>
      <w:proofErr w:type="spellEnd"/>
      <w:r w:rsidRPr="001F00C4">
        <w:rPr>
          <w:rFonts w:ascii="Times New Roman" w:hAnsi="Times New Roman" w:cs="Times New Roman"/>
          <w:sz w:val="24"/>
          <w:szCs w:val="24"/>
        </w:rPr>
        <w:t xml:space="preserve"> with alkali treatment and also their DNA is denatured. </w:t>
      </w:r>
    </w:p>
    <w:p w:rsidR="001F00C4" w:rsidRPr="001F00C4" w:rsidRDefault="001F00C4" w:rsidP="001F00C4">
      <w:pPr>
        <w:numPr>
          <w:ilvl w:val="0"/>
          <w:numId w:val="11"/>
        </w:numPr>
        <w:spacing w:after="0" w:line="240" w:lineRule="auto"/>
        <w:jc w:val="both"/>
        <w:rPr>
          <w:rFonts w:ascii="Times New Roman" w:hAnsi="Times New Roman" w:cs="Times New Roman"/>
          <w:sz w:val="24"/>
          <w:szCs w:val="24"/>
        </w:rPr>
      </w:pPr>
      <w:r w:rsidRPr="001F00C4">
        <w:rPr>
          <w:rFonts w:ascii="Times New Roman" w:hAnsi="Times New Roman" w:cs="Times New Roman"/>
          <w:sz w:val="24"/>
          <w:szCs w:val="24"/>
        </w:rPr>
        <w:t xml:space="preserve">A radioactive complementary probe is used to hybridize with the denatured DNA on the paper. </w:t>
      </w:r>
    </w:p>
    <w:p w:rsidR="001F00C4" w:rsidRPr="001F00C4" w:rsidRDefault="001F00C4" w:rsidP="001F00C4">
      <w:pPr>
        <w:numPr>
          <w:ilvl w:val="0"/>
          <w:numId w:val="11"/>
        </w:numPr>
        <w:spacing w:after="0" w:line="240" w:lineRule="auto"/>
        <w:jc w:val="both"/>
        <w:rPr>
          <w:rFonts w:ascii="Times New Roman" w:hAnsi="Times New Roman" w:cs="Times New Roman"/>
          <w:sz w:val="24"/>
          <w:szCs w:val="24"/>
        </w:rPr>
      </w:pPr>
      <w:r w:rsidRPr="001F00C4">
        <w:rPr>
          <w:rFonts w:ascii="Times New Roman" w:hAnsi="Times New Roman" w:cs="Times New Roman"/>
          <w:sz w:val="24"/>
          <w:szCs w:val="24"/>
        </w:rPr>
        <w:t xml:space="preserve">The </w:t>
      </w:r>
      <w:proofErr w:type="spellStart"/>
      <w:r w:rsidRPr="001F00C4">
        <w:rPr>
          <w:rFonts w:ascii="Times New Roman" w:hAnsi="Times New Roman" w:cs="Times New Roman"/>
          <w:sz w:val="24"/>
          <w:szCs w:val="24"/>
        </w:rPr>
        <w:t>unhybridized</w:t>
      </w:r>
      <w:proofErr w:type="spellEnd"/>
      <w:r w:rsidRPr="001F00C4">
        <w:rPr>
          <w:rFonts w:ascii="Times New Roman" w:hAnsi="Times New Roman" w:cs="Times New Roman"/>
          <w:sz w:val="24"/>
          <w:szCs w:val="24"/>
        </w:rPr>
        <w:t xml:space="preserve"> probe is removed by washing.</w:t>
      </w:r>
    </w:p>
    <w:p w:rsidR="001F00C4" w:rsidRPr="001F00C4" w:rsidRDefault="001F00C4" w:rsidP="001F00C4">
      <w:pPr>
        <w:numPr>
          <w:ilvl w:val="0"/>
          <w:numId w:val="11"/>
        </w:numPr>
        <w:spacing w:after="0" w:line="240" w:lineRule="auto"/>
        <w:jc w:val="both"/>
        <w:rPr>
          <w:rFonts w:ascii="Times New Roman" w:hAnsi="Times New Roman" w:cs="Times New Roman"/>
          <w:sz w:val="24"/>
          <w:szCs w:val="24"/>
        </w:rPr>
      </w:pPr>
      <w:r w:rsidRPr="001F00C4">
        <w:rPr>
          <w:rFonts w:ascii="Times New Roman" w:hAnsi="Times New Roman" w:cs="Times New Roman"/>
          <w:sz w:val="24"/>
          <w:szCs w:val="24"/>
        </w:rPr>
        <w:t>The paper is exposed to the X-ray film and the hybrids are detected by autoradiography.</w:t>
      </w:r>
    </w:p>
    <w:p w:rsidR="001F00C4" w:rsidRPr="001F00C4" w:rsidRDefault="001F00C4" w:rsidP="001F00C4">
      <w:pPr>
        <w:spacing w:before="240"/>
        <w:jc w:val="center"/>
        <w:rPr>
          <w:rFonts w:ascii="Times New Roman" w:hAnsi="Times New Roman" w:cs="Times New Roman"/>
          <w:sz w:val="24"/>
          <w:szCs w:val="24"/>
        </w:rPr>
      </w:pPr>
      <w:r w:rsidRPr="001F00C4">
        <w:rPr>
          <w:rFonts w:ascii="Times New Roman" w:hAnsi="Times New Roman" w:cs="Times New Roman"/>
          <w:sz w:val="24"/>
          <w:szCs w:val="24"/>
        </w:rPr>
        <w:t>Introduce the DNA fragment in form of a recombinant DNA in the E. coli cells</w:t>
      </w:r>
    </w:p>
    <w:p w:rsidR="001F00C4" w:rsidRPr="001F00C4" w:rsidRDefault="001F00C4" w:rsidP="001F00C4">
      <w:pPr>
        <w:jc w:val="center"/>
        <w:rPr>
          <w:rFonts w:ascii="Times New Roman" w:hAnsi="Times New Roman" w:cs="Times New Roman"/>
          <w:sz w:val="24"/>
          <w:szCs w:val="24"/>
        </w:rPr>
      </w:pPr>
      <w:r w:rsidRPr="001F00C4">
        <w:rPr>
          <w:rFonts w:ascii="Times New Roman" w:hAnsi="Times New Roman" w:cs="Times New Roman"/>
          <w:sz w:val="24"/>
          <w:szCs w:val="24"/>
        </w:rPr>
        <w:t>↓</w:t>
      </w:r>
    </w:p>
    <w:p w:rsidR="001F00C4" w:rsidRPr="001F00C4" w:rsidRDefault="001F00C4" w:rsidP="001F00C4">
      <w:pPr>
        <w:jc w:val="center"/>
        <w:rPr>
          <w:rFonts w:ascii="Times New Roman" w:hAnsi="Times New Roman" w:cs="Times New Roman"/>
          <w:sz w:val="24"/>
          <w:szCs w:val="24"/>
        </w:rPr>
      </w:pPr>
      <w:r w:rsidRPr="001F00C4">
        <w:rPr>
          <w:rFonts w:ascii="Times New Roman" w:hAnsi="Times New Roman" w:cs="Times New Roman"/>
          <w:sz w:val="24"/>
          <w:szCs w:val="24"/>
        </w:rPr>
        <w:t>Grow the cells on a master plate.</w:t>
      </w:r>
    </w:p>
    <w:p w:rsidR="001F00C4" w:rsidRPr="001F00C4" w:rsidRDefault="001F00C4" w:rsidP="001F00C4">
      <w:pPr>
        <w:jc w:val="center"/>
        <w:rPr>
          <w:rFonts w:ascii="Times New Roman" w:hAnsi="Times New Roman" w:cs="Times New Roman"/>
          <w:sz w:val="24"/>
          <w:szCs w:val="24"/>
        </w:rPr>
      </w:pPr>
      <w:r w:rsidRPr="001F00C4">
        <w:rPr>
          <w:rFonts w:ascii="Times New Roman" w:hAnsi="Times New Roman" w:cs="Times New Roman"/>
          <w:sz w:val="24"/>
          <w:szCs w:val="24"/>
        </w:rPr>
        <w:t>↓</w:t>
      </w:r>
    </w:p>
    <w:p w:rsidR="001F00C4" w:rsidRPr="001F00C4" w:rsidRDefault="001F00C4" w:rsidP="001F00C4">
      <w:pPr>
        <w:jc w:val="center"/>
        <w:rPr>
          <w:rFonts w:ascii="Times New Roman" w:hAnsi="Times New Roman" w:cs="Times New Roman"/>
          <w:sz w:val="24"/>
          <w:szCs w:val="24"/>
        </w:rPr>
      </w:pPr>
      <w:r w:rsidRPr="001F00C4">
        <w:rPr>
          <w:rFonts w:ascii="Times New Roman" w:hAnsi="Times New Roman" w:cs="Times New Roman"/>
          <w:sz w:val="24"/>
          <w:szCs w:val="24"/>
        </w:rPr>
        <w:t>Make a replica on a nitrocellulose paper.</w:t>
      </w:r>
    </w:p>
    <w:p w:rsidR="001F00C4" w:rsidRPr="001F00C4" w:rsidRDefault="001F00C4" w:rsidP="001F00C4">
      <w:pPr>
        <w:jc w:val="center"/>
        <w:rPr>
          <w:rFonts w:ascii="Times New Roman" w:hAnsi="Times New Roman" w:cs="Times New Roman"/>
          <w:sz w:val="24"/>
          <w:szCs w:val="24"/>
        </w:rPr>
      </w:pPr>
      <w:r w:rsidRPr="001F00C4">
        <w:rPr>
          <w:rFonts w:ascii="Times New Roman" w:hAnsi="Times New Roman" w:cs="Times New Roman"/>
          <w:sz w:val="24"/>
          <w:szCs w:val="24"/>
        </w:rPr>
        <w:t>↓</w:t>
      </w:r>
    </w:p>
    <w:p w:rsidR="001F00C4" w:rsidRPr="001F00C4" w:rsidRDefault="001F00C4" w:rsidP="001F00C4">
      <w:pPr>
        <w:jc w:val="center"/>
        <w:rPr>
          <w:rFonts w:ascii="Times New Roman" w:hAnsi="Times New Roman" w:cs="Times New Roman"/>
          <w:sz w:val="24"/>
          <w:szCs w:val="24"/>
        </w:rPr>
      </w:pPr>
      <w:proofErr w:type="spellStart"/>
      <w:r w:rsidRPr="001F00C4">
        <w:rPr>
          <w:rFonts w:ascii="Times New Roman" w:hAnsi="Times New Roman" w:cs="Times New Roman"/>
          <w:sz w:val="24"/>
          <w:szCs w:val="24"/>
        </w:rPr>
        <w:t>Lyse</w:t>
      </w:r>
      <w:proofErr w:type="spellEnd"/>
      <w:r w:rsidRPr="001F00C4">
        <w:rPr>
          <w:rFonts w:ascii="Times New Roman" w:hAnsi="Times New Roman" w:cs="Times New Roman"/>
          <w:sz w:val="24"/>
          <w:szCs w:val="24"/>
        </w:rPr>
        <w:t xml:space="preserve"> the cells and denature the DNA on the paper. Add the complementary radio-labeled probe on the membrane and incubate for hybridization</w:t>
      </w:r>
    </w:p>
    <w:p w:rsidR="001F00C4" w:rsidRPr="001F00C4" w:rsidRDefault="001F00C4" w:rsidP="001F00C4">
      <w:pPr>
        <w:jc w:val="center"/>
        <w:rPr>
          <w:rFonts w:ascii="Times New Roman" w:hAnsi="Times New Roman" w:cs="Times New Roman"/>
          <w:sz w:val="24"/>
          <w:szCs w:val="24"/>
        </w:rPr>
      </w:pPr>
      <w:r w:rsidRPr="001F00C4">
        <w:rPr>
          <w:rFonts w:ascii="Times New Roman" w:hAnsi="Times New Roman" w:cs="Times New Roman"/>
          <w:sz w:val="24"/>
          <w:szCs w:val="24"/>
        </w:rPr>
        <w:t>↓</w:t>
      </w:r>
    </w:p>
    <w:p w:rsidR="001F00C4" w:rsidRPr="001F00C4" w:rsidRDefault="001F00C4" w:rsidP="001F00C4">
      <w:pPr>
        <w:jc w:val="center"/>
        <w:rPr>
          <w:rFonts w:ascii="Times New Roman" w:hAnsi="Times New Roman" w:cs="Times New Roman"/>
          <w:sz w:val="24"/>
          <w:szCs w:val="24"/>
        </w:rPr>
      </w:pPr>
      <w:r w:rsidRPr="001F00C4">
        <w:rPr>
          <w:rFonts w:ascii="Times New Roman" w:hAnsi="Times New Roman" w:cs="Times New Roman"/>
          <w:sz w:val="24"/>
          <w:szCs w:val="24"/>
        </w:rPr>
        <w:t>Detect the hybrids by autoradiography.</w:t>
      </w:r>
    </w:p>
    <w:p w:rsidR="001F00C4" w:rsidRPr="001F00C4" w:rsidRDefault="001F00C4" w:rsidP="001F00C4">
      <w:pPr>
        <w:jc w:val="both"/>
        <w:rPr>
          <w:rFonts w:ascii="Times New Roman" w:hAnsi="Times New Roman" w:cs="Times New Roman"/>
          <w:b/>
          <w:bCs/>
          <w:smallCaps/>
          <w:sz w:val="24"/>
          <w:szCs w:val="24"/>
        </w:rPr>
      </w:pPr>
      <w:r w:rsidRPr="001F00C4">
        <w:rPr>
          <w:rFonts w:ascii="Times New Roman" w:hAnsi="Times New Roman" w:cs="Times New Roman"/>
          <w:sz w:val="24"/>
          <w:szCs w:val="24"/>
        </w:rPr>
        <w:br w:type="page"/>
      </w:r>
      <w:r w:rsidRPr="001F00C4">
        <w:rPr>
          <w:rFonts w:ascii="Times New Roman" w:hAnsi="Times New Roman" w:cs="Times New Roman"/>
          <w:b/>
          <w:bCs/>
          <w:smallCaps/>
          <w:sz w:val="24"/>
          <w:szCs w:val="24"/>
        </w:rPr>
        <w:lastRenderedPageBreak/>
        <w:t>Polymerase Chain Reaction (PCR)</w:t>
      </w:r>
    </w:p>
    <w:p w:rsidR="001F00C4" w:rsidRPr="001F00C4" w:rsidRDefault="001F00C4" w:rsidP="001F00C4">
      <w:pPr>
        <w:jc w:val="both"/>
        <w:rPr>
          <w:rFonts w:ascii="Times New Roman" w:hAnsi="Times New Roman" w:cs="Times New Roman"/>
          <w:sz w:val="24"/>
          <w:szCs w:val="24"/>
        </w:rPr>
      </w:pPr>
    </w:p>
    <w:p w:rsidR="001F00C4" w:rsidRPr="001F00C4" w:rsidRDefault="001F00C4" w:rsidP="001F00C4">
      <w:pPr>
        <w:numPr>
          <w:ilvl w:val="0"/>
          <w:numId w:val="14"/>
        </w:numPr>
        <w:spacing w:after="0" w:line="240" w:lineRule="auto"/>
        <w:jc w:val="both"/>
        <w:rPr>
          <w:rFonts w:ascii="Times New Roman" w:hAnsi="Times New Roman" w:cs="Times New Roman"/>
          <w:sz w:val="24"/>
          <w:szCs w:val="24"/>
        </w:rPr>
      </w:pPr>
      <w:r w:rsidRPr="001F00C4">
        <w:rPr>
          <w:rFonts w:ascii="Times New Roman" w:hAnsi="Times New Roman" w:cs="Times New Roman"/>
          <w:sz w:val="24"/>
          <w:szCs w:val="24"/>
        </w:rPr>
        <w:t xml:space="preserve">It is an extremely powerful technique that allows a million fold amplification of selected DNA sequence. </w:t>
      </w:r>
    </w:p>
    <w:p w:rsidR="001F00C4" w:rsidRPr="001F00C4" w:rsidRDefault="001F00C4" w:rsidP="001F00C4">
      <w:pPr>
        <w:numPr>
          <w:ilvl w:val="0"/>
          <w:numId w:val="14"/>
        </w:numPr>
        <w:spacing w:after="0" w:line="240" w:lineRule="auto"/>
        <w:jc w:val="both"/>
        <w:rPr>
          <w:rFonts w:ascii="Times New Roman" w:hAnsi="Times New Roman" w:cs="Times New Roman"/>
          <w:sz w:val="24"/>
          <w:szCs w:val="24"/>
        </w:rPr>
      </w:pPr>
      <w:r w:rsidRPr="001F00C4">
        <w:rPr>
          <w:rFonts w:ascii="Times New Roman" w:hAnsi="Times New Roman" w:cs="Times New Roman"/>
          <w:sz w:val="24"/>
          <w:szCs w:val="24"/>
        </w:rPr>
        <w:t xml:space="preserve">It is used to clone the given DNA sequence </w:t>
      </w:r>
      <w:r w:rsidRPr="001F00C4">
        <w:rPr>
          <w:rFonts w:ascii="Times New Roman" w:hAnsi="Times New Roman" w:cs="Times New Roman"/>
          <w:i/>
          <w:iCs/>
          <w:sz w:val="24"/>
          <w:szCs w:val="24"/>
        </w:rPr>
        <w:t>in vitro</w:t>
      </w:r>
      <w:r w:rsidRPr="001F00C4">
        <w:rPr>
          <w:rFonts w:ascii="Times New Roman" w:hAnsi="Times New Roman" w:cs="Times New Roman"/>
          <w:sz w:val="24"/>
          <w:szCs w:val="24"/>
        </w:rPr>
        <w:t xml:space="preserve"> without using living cells during cloning process. </w:t>
      </w:r>
    </w:p>
    <w:p w:rsidR="001F00C4" w:rsidRPr="001F00C4" w:rsidRDefault="001F00C4" w:rsidP="001F00C4">
      <w:pPr>
        <w:numPr>
          <w:ilvl w:val="0"/>
          <w:numId w:val="14"/>
        </w:numPr>
        <w:spacing w:after="0" w:line="240" w:lineRule="auto"/>
        <w:jc w:val="both"/>
        <w:rPr>
          <w:rFonts w:ascii="Times New Roman" w:hAnsi="Times New Roman" w:cs="Times New Roman"/>
          <w:sz w:val="24"/>
          <w:szCs w:val="24"/>
        </w:rPr>
      </w:pPr>
      <w:r w:rsidRPr="001F00C4">
        <w:rPr>
          <w:rFonts w:ascii="Times New Roman" w:hAnsi="Times New Roman" w:cs="Times New Roman"/>
          <w:sz w:val="24"/>
          <w:szCs w:val="24"/>
        </w:rPr>
        <w:t xml:space="preserve">It makes the use of the ability of the enzyme DNA polymerase to carry out the semi-conservative replication of DNA. </w:t>
      </w:r>
    </w:p>
    <w:p w:rsidR="001F00C4" w:rsidRPr="001F00C4" w:rsidRDefault="001F00C4" w:rsidP="001F00C4">
      <w:pPr>
        <w:numPr>
          <w:ilvl w:val="0"/>
          <w:numId w:val="14"/>
        </w:numPr>
        <w:spacing w:after="0" w:line="240" w:lineRule="auto"/>
        <w:jc w:val="both"/>
        <w:rPr>
          <w:rFonts w:ascii="Times New Roman" w:hAnsi="Times New Roman" w:cs="Times New Roman"/>
          <w:sz w:val="24"/>
          <w:szCs w:val="24"/>
        </w:rPr>
      </w:pPr>
      <w:r w:rsidRPr="001F00C4">
        <w:rPr>
          <w:rFonts w:ascii="Times New Roman" w:hAnsi="Times New Roman" w:cs="Times New Roman"/>
          <w:sz w:val="24"/>
          <w:szCs w:val="24"/>
        </w:rPr>
        <w:t xml:space="preserve">PCR results in the amplification of a chosen region of DNA molecule when the sequences of the borders are known. </w:t>
      </w:r>
    </w:p>
    <w:p w:rsidR="001F00C4" w:rsidRPr="001F00C4" w:rsidRDefault="001F00C4" w:rsidP="001F00C4">
      <w:pPr>
        <w:numPr>
          <w:ilvl w:val="0"/>
          <w:numId w:val="14"/>
        </w:numPr>
        <w:spacing w:after="0" w:line="240" w:lineRule="auto"/>
        <w:jc w:val="both"/>
        <w:rPr>
          <w:rFonts w:ascii="Times New Roman" w:hAnsi="Times New Roman" w:cs="Times New Roman"/>
          <w:sz w:val="24"/>
          <w:szCs w:val="24"/>
        </w:rPr>
      </w:pPr>
      <w:r w:rsidRPr="001F00C4">
        <w:rPr>
          <w:rFonts w:ascii="Times New Roman" w:hAnsi="Times New Roman" w:cs="Times New Roman"/>
          <w:sz w:val="24"/>
          <w:szCs w:val="24"/>
        </w:rPr>
        <w:t xml:space="preserve">Two synthetic </w:t>
      </w:r>
      <w:proofErr w:type="spellStart"/>
      <w:r w:rsidRPr="001F00C4">
        <w:rPr>
          <w:rFonts w:ascii="Times New Roman" w:hAnsi="Times New Roman" w:cs="Times New Roman"/>
          <w:sz w:val="24"/>
          <w:szCs w:val="24"/>
        </w:rPr>
        <w:t>oligonucleotides</w:t>
      </w:r>
      <w:proofErr w:type="spellEnd"/>
      <w:r w:rsidRPr="001F00C4">
        <w:rPr>
          <w:rFonts w:ascii="Times New Roman" w:hAnsi="Times New Roman" w:cs="Times New Roman"/>
          <w:sz w:val="24"/>
          <w:szCs w:val="24"/>
        </w:rPr>
        <w:t xml:space="preserve"> that are complementary to end parts of the chosen sequence can anneal to the ends of the DNA segment. </w:t>
      </w:r>
    </w:p>
    <w:p w:rsidR="001F00C4" w:rsidRPr="001F00C4" w:rsidRDefault="001F00C4" w:rsidP="001F00C4">
      <w:pPr>
        <w:numPr>
          <w:ilvl w:val="0"/>
          <w:numId w:val="14"/>
        </w:numPr>
        <w:spacing w:after="0" w:line="240" w:lineRule="auto"/>
        <w:jc w:val="both"/>
        <w:rPr>
          <w:rFonts w:ascii="Times New Roman" w:hAnsi="Times New Roman" w:cs="Times New Roman"/>
          <w:sz w:val="24"/>
          <w:szCs w:val="24"/>
        </w:rPr>
      </w:pPr>
      <w:r w:rsidRPr="001F00C4">
        <w:rPr>
          <w:rFonts w:ascii="Times New Roman" w:hAnsi="Times New Roman" w:cs="Times New Roman"/>
          <w:sz w:val="24"/>
          <w:szCs w:val="24"/>
        </w:rPr>
        <w:t>The amplification of this segment between the two defined ends can be then continued by synthesizing or replicating the DNA with the help of a special enzyme DNA polymerase.</w:t>
      </w:r>
    </w:p>
    <w:p w:rsidR="001F00C4" w:rsidRPr="001F00C4" w:rsidRDefault="001F00C4" w:rsidP="001F00C4">
      <w:pPr>
        <w:numPr>
          <w:ilvl w:val="0"/>
          <w:numId w:val="14"/>
        </w:numPr>
        <w:spacing w:after="0" w:line="240" w:lineRule="auto"/>
        <w:jc w:val="both"/>
        <w:rPr>
          <w:rFonts w:ascii="Times New Roman" w:hAnsi="Times New Roman" w:cs="Times New Roman"/>
          <w:sz w:val="24"/>
          <w:szCs w:val="24"/>
        </w:rPr>
      </w:pPr>
      <w:r w:rsidRPr="001F00C4">
        <w:rPr>
          <w:rFonts w:ascii="Times New Roman" w:hAnsi="Times New Roman" w:cs="Times New Roman"/>
          <w:sz w:val="24"/>
          <w:szCs w:val="24"/>
        </w:rPr>
        <w:t xml:space="preserve">The </w:t>
      </w:r>
      <w:proofErr w:type="spellStart"/>
      <w:r w:rsidRPr="001F00C4">
        <w:rPr>
          <w:rFonts w:ascii="Times New Roman" w:hAnsi="Times New Roman" w:cs="Times New Roman"/>
          <w:sz w:val="24"/>
          <w:szCs w:val="24"/>
        </w:rPr>
        <w:t>oligonucleotides</w:t>
      </w:r>
      <w:proofErr w:type="spellEnd"/>
      <w:r w:rsidRPr="001F00C4">
        <w:rPr>
          <w:rFonts w:ascii="Times New Roman" w:hAnsi="Times New Roman" w:cs="Times New Roman"/>
          <w:sz w:val="24"/>
          <w:szCs w:val="24"/>
        </w:rPr>
        <w:t xml:space="preserve"> act as the primers for the enzyme to complete the synthesis/replication. </w:t>
      </w:r>
    </w:p>
    <w:p w:rsidR="001F00C4" w:rsidRPr="001F00C4" w:rsidRDefault="001F00C4" w:rsidP="001F00C4">
      <w:pPr>
        <w:numPr>
          <w:ilvl w:val="0"/>
          <w:numId w:val="14"/>
        </w:numPr>
        <w:spacing w:after="0" w:line="240" w:lineRule="auto"/>
        <w:jc w:val="both"/>
        <w:rPr>
          <w:rFonts w:ascii="Times New Roman" w:hAnsi="Times New Roman" w:cs="Times New Roman"/>
          <w:sz w:val="24"/>
          <w:szCs w:val="24"/>
        </w:rPr>
      </w:pPr>
      <w:r w:rsidRPr="001F00C4">
        <w:rPr>
          <w:rFonts w:ascii="Times New Roman" w:hAnsi="Times New Roman" w:cs="Times New Roman"/>
          <w:sz w:val="24"/>
          <w:szCs w:val="24"/>
        </w:rPr>
        <w:t>This amplification is achieved by a repetitive series of cycles involving three steps.</w:t>
      </w:r>
    </w:p>
    <w:p w:rsidR="001F00C4" w:rsidRPr="001F00C4" w:rsidRDefault="001F00C4" w:rsidP="001F00C4">
      <w:pPr>
        <w:numPr>
          <w:ilvl w:val="0"/>
          <w:numId w:val="12"/>
        </w:numPr>
        <w:spacing w:after="0" w:line="240" w:lineRule="auto"/>
        <w:jc w:val="both"/>
        <w:rPr>
          <w:rFonts w:ascii="Times New Roman" w:hAnsi="Times New Roman" w:cs="Times New Roman"/>
          <w:sz w:val="24"/>
          <w:szCs w:val="24"/>
        </w:rPr>
      </w:pPr>
      <w:proofErr w:type="spellStart"/>
      <w:r w:rsidRPr="001F00C4">
        <w:rPr>
          <w:rFonts w:ascii="Times New Roman" w:hAnsi="Times New Roman" w:cs="Times New Roman"/>
          <w:b/>
          <w:bCs/>
          <w:sz w:val="24"/>
          <w:szCs w:val="24"/>
        </w:rPr>
        <w:t>Denaturation</w:t>
      </w:r>
      <w:proofErr w:type="spellEnd"/>
      <w:r w:rsidRPr="001F00C4">
        <w:rPr>
          <w:rFonts w:ascii="Times New Roman" w:hAnsi="Times New Roman" w:cs="Times New Roman"/>
          <w:sz w:val="24"/>
          <w:szCs w:val="24"/>
        </w:rPr>
        <w:t>: The DNA sample to be amplified (template DNA) is denatured by heating at 92</w:t>
      </w:r>
      <w:r w:rsidRPr="001F00C4">
        <w:rPr>
          <w:rFonts w:ascii="Times New Roman" w:hAnsi="Times New Roman" w:cs="Times New Roman"/>
          <w:sz w:val="24"/>
          <w:szCs w:val="24"/>
          <w:vertAlign w:val="superscript"/>
        </w:rPr>
        <w:t>0</w:t>
      </w:r>
      <w:r w:rsidRPr="001F00C4">
        <w:rPr>
          <w:rFonts w:ascii="Times New Roman" w:hAnsi="Times New Roman" w:cs="Times New Roman"/>
          <w:sz w:val="24"/>
          <w:szCs w:val="24"/>
        </w:rPr>
        <w:t>C.</w:t>
      </w:r>
    </w:p>
    <w:p w:rsidR="001F00C4" w:rsidRPr="001F00C4" w:rsidRDefault="001F00C4" w:rsidP="001F00C4">
      <w:pPr>
        <w:numPr>
          <w:ilvl w:val="0"/>
          <w:numId w:val="12"/>
        </w:numPr>
        <w:spacing w:after="0" w:line="240" w:lineRule="auto"/>
        <w:jc w:val="both"/>
        <w:rPr>
          <w:rFonts w:ascii="Times New Roman" w:hAnsi="Times New Roman" w:cs="Times New Roman"/>
          <w:sz w:val="24"/>
          <w:szCs w:val="24"/>
        </w:rPr>
      </w:pPr>
      <w:r w:rsidRPr="001F00C4">
        <w:rPr>
          <w:rFonts w:ascii="Times New Roman" w:hAnsi="Times New Roman" w:cs="Times New Roman"/>
          <w:b/>
          <w:bCs/>
          <w:sz w:val="24"/>
          <w:szCs w:val="24"/>
        </w:rPr>
        <w:t>Annealing</w:t>
      </w:r>
      <w:r w:rsidRPr="001F00C4">
        <w:rPr>
          <w:rFonts w:ascii="Times New Roman" w:hAnsi="Times New Roman" w:cs="Times New Roman"/>
          <w:sz w:val="24"/>
          <w:szCs w:val="24"/>
        </w:rPr>
        <w:t xml:space="preserve">: The </w:t>
      </w:r>
      <w:proofErr w:type="spellStart"/>
      <w:r w:rsidRPr="001F00C4">
        <w:rPr>
          <w:rFonts w:ascii="Times New Roman" w:hAnsi="Times New Roman" w:cs="Times New Roman"/>
          <w:sz w:val="24"/>
          <w:szCs w:val="24"/>
        </w:rPr>
        <w:t>oligonucleotide</w:t>
      </w:r>
      <w:proofErr w:type="spellEnd"/>
      <w:r w:rsidRPr="001F00C4">
        <w:rPr>
          <w:rFonts w:ascii="Times New Roman" w:hAnsi="Times New Roman" w:cs="Times New Roman"/>
          <w:sz w:val="24"/>
          <w:szCs w:val="24"/>
        </w:rPr>
        <w:t xml:space="preserve"> primers added to the separated template DNA strands and the temperature is reduced to 40-60 </w:t>
      </w:r>
      <w:r w:rsidRPr="001F00C4">
        <w:rPr>
          <w:rFonts w:ascii="Times New Roman" w:hAnsi="Times New Roman" w:cs="Times New Roman"/>
          <w:sz w:val="24"/>
          <w:szCs w:val="24"/>
          <w:vertAlign w:val="superscript"/>
        </w:rPr>
        <w:t>0</w:t>
      </w:r>
      <w:r w:rsidRPr="001F00C4">
        <w:rPr>
          <w:rFonts w:ascii="Times New Roman" w:hAnsi="Times New Roman" w:cs="Times New Roman"/>
          <w:sz w:val="24"/>
          <w:szCs w:val="24"/>
        </w:rPr>
        <w:t>C.</w:t>
      </w:r>
    </w:p>
    <w:p w:rsidR="001F00C4" w:rsidRPr="001F00C4" w:rsidRDefault="001F00C4" w:rsidP="001F00C4">
      <w:pPr>
        <w:numPr>
          <w:ilvl w:val="0"/>
          <w:numId w:val="12"/>
        </w:numPr>
        <w:spacing w:after="0" w:line="240" w:lineRule="auto"/>
        <w:jc w:val="both"/>
        <w:rPr>
          <w:rFonts w:ascii="Times New Roman" w:hAnsi="Times New Roman" w:cs="Times New Roman"/>
          <w:sz w:val="24"/>
          <w:szCs w:val="24"/>
        </w:rPr>
      </w:pPr>
      <w:r w:rsidRPr="001F00C4">
        <w:rPr>
          <w:rFonts w:ascii="Times New Roman" w:hAnsi="Times New Roman" w:cs="Times New Roman"/>
          <w:b/>
          <w:bCs/>
          <w:sz w:val="24"/>
          <w:szCs w:val="24"/>
        </w:rPr>
        <w:t>Synthesis by extending the primers</w:t>
      </w:r>
      <w:r w:rsidRPr="001F00C4">
        <w:rPr>
          <w:rFonts w:ascii="Times New Roman" w:hAnsi="Times New Roman" w:cs="Times New Roman"/>
          <w:sz w:val="24"/>
          <w:szCs w:val="24"/>
        </w:rPr>
        <w:t>: At 72</w:t>
      </w:r>
      <w:r w:rsidRPr="001F00C4">
        <w:rPr>
          <w:rFonts w:ascii="Times New Roman" w:hAnsi="Times New Roman" w:cs="Times New Roman"/>
          <w:sz w:val="24"/>
          <w:szCs w:val="24"/>
          <w:vertAlign w:val="superscript"/>
        </w:rPr>
        <w:t>0</w:t>
      </w:r>
      <w:r w:rsidRPr="001F00C4">
        <w:rPr>
          <w:rFonts w:ascii="Times New Roman" w:hAnsi="Times New Roman" w:cs="Times New Roman"/>
          <w:sz w:val="24"/>
          <w:szCs w:val="24"/>
        </w:rPr>
        <w:t xml:space="preserve">C DNA polymerase that has been added in the reaction mixture extends the 3’ ends of the </w:t>
      </w:r>
      <w:proofErr w:type="spellStart"/>
      <w:r w:rsidRPr="001F00C4">
        <w:rPr>
          <w:rFonts w:ascii="Times New Roman" w:hAnsi="Times New Roman" w:cs="Times New Roman"/>
          <w:sz w:val="24"/>
          <w:szCs w:val="24"/>
        </w:rPr>
        <w:t>oligonucleotide</w:t>
      </w:r>
      <w:proofErr w:type="spellEnd"/>
      <w:r w:rsidRPr="001F00C4">
        <w:rPr>
          <w:rFonts w:ascii="Times New Roman" w:hAnsi="Times New Roman" w:cs="Times New Roman"/>
          <w:sz w:val="24"/>
          <w:szCs w:val="24"/>
        </w:rPr>
        <w:t xml:space="preserve"> primers complementarily using the template DNA. The DNA polymerase used in PCR is a </w:t>
      </w:r>
      <w:proofErr w:type="spellStart"/>
      <w:r w:rsidRPr="001F00C4">
        <w:rPr>
          <w:rFonts w:ascii="Times New Roman" w:hAnsi="Times New Roman" w:cs="Times New Roman"/>
          <w:sz w:val="24"/>
          <w:szCs w:val="24"/>
        </w:rPr>
        <w:t>thermostable</w:t>
      </w:r>
      <w:proofErr w:type="spellEnd"/>
      <w:r w:rsidRPr="001F00C4">
        <w:rPr>
          <w:rFonts w:ascii="Times New Roman" w:hAnsi="Times New Roman" w:cs="Times New Roman"/>
          <w:sz w:val="24"/>
          <w:szCs w:val="24"/>
        </w:rPr>
        <w:t xml:space="preserve">, isolated from the bacterium </w:t>
      </w:r>
      <w:proofErr w:type="spellStart"/>
      <w:r w:rsidRPr="001F00C4">
        <w:rPr>
          <w:rFonts w:ascii="Times New Roman" w:hAnsi="Times New Roman" w:cs="Times New Roman"/>
          <w:i/>
          <w:sz w:val="24"/>
          <w:szCs w:val="24"/>
        </w:rPr>
        <w:t>Thermus</w:t>
      </w:r>
      <w:proofErr w:type="spellEnd"/>
      <w:r w:rsidRPr="001F00C4">
        <w:rPr>
          <w:rFonts w:ascii="Times New Roman" w:hAnsi="Times New Roman" w:cs="Times New Roman"/>
          <w:i/>
          <w:sz w:val="24"/>
          <w:szCs w:val="24"/>
        </w:rPr>
        <w:t xml:space="preserve"> </w:t>
      </w:r>
      <w:proofErr w:type="spellStart"/>
      <w:r w:rsidRPr="001F00C4">
        <w:rPr>
          <w:rFonts w:ascii="Times New Roman" w:hAnsi="Times New Roman" w:cs="Times New Roman"/>
          <w:i/>
          <w:sz w:val="24"/>
          <w:szCs w:val="24"/>
        </w:rPr>
        <w:t>aquaticus</w:t>
      </w:r>
      <w:proofErr w:type="spellEnd"/>
      <w:r w:rsidRPr="001F00C4">
        <w:rPr>
          <w:rFonts w:ascii="Times New Roman" w:hAnsi="Times New Roman" w:cs="Times New Roman"/>
          <w:sz w:val="24"/>
          <w:szCs w:val="24"/>
        </w:rPr>
        <w:t xml:space="preserve">. It is called </w:t>
      </w:r>
      <w:proofErr w:type="spellStart"/>
      <w:r w:rsidRPr="001F00C4">
        <w:rPr>
          <w:rFonts w:ascii="Times New Roman" w:hAnsi="Times New Roman" w:cs="Times New Roman"/>
          <w:i/>
          <w:sz w:val="24"/>
          <w:szCs w:val="24"/>
          <w:u w:val="single"/>
        </w:rPr>
        <w:t>Taq</w:t>
      </w:r>
      <w:proofErr w:type="spellEnd"/>
      <w:r w:rsidRPr="001F00C4">
        <w:rPr>
          <w:rFonts w:ascii="Times New Roman" w:hAnsi="Times New Roman" w:cs="Times New Roman"/>
          <w:sz w:val="24"/>
          <w:szCs w:val="24"/>
          <w:u w:val="single"/>
        </w:rPr>
        <w:t xml:space="preserve"> polymerase</w:t>
      </w:r>
      <w:r w:rsidRPr="001F00C4">
        <w:rPr>
          <w:rFonts w:ascii="Times New Roman" w:hAnsi="Times New Roman" w:cs="Times New Roman"/>
          <w:sz w:val="24"/>
          <w:szCs w:val="24"/>
        </w:rPr>
        <w:t xml:space="preserve"> which survives at the high temperature required during </w:t>
      </w:r>
      <w:proofErr w:type="spellStart"/>
      <w:r w:rsidRPr="001F00C4">
        <w:rPr>
          <w:rFonts w:ascii="Times New Roman" w:hAnsi="Times New Roman" w:cs="Times New Roman"/>
          <w:sz w:val="24"/>
          <w:szCs w:val="24"/>
        </w:rPr>
        <w:t>denaturation</w:t>
      </w:r>
      <w:proofErr w:type="spellEnd"/>
      <w:r w:rsidRPr="001F00C4">
        <w:rPr>
          <w:rFonts w:ascii="Times New Roman" w:hAnsi="Times New Roman" w:cs="Times New Roman"/>
          <w:sz w:val="24"/>
          <w:szCs w:val="24"/>
        </w:rPr>
        <w:t xml:space="preserve"> step.</w:t>
      </w:r>
    </w:p>
    <w:p w:rsidR="001F00C4" w:rsidRDefault="001F00C4" w:rsidP="001F00C4">
      <w:pPr>
        <w:spacing w:before="240"/>
        <w:jc w:val="both"/>
        <w:rPr>
          <w:rFonts w:ascii="Times New Roman" w:hAnsi="Times New Roman" w:cs="Times New Roman"/>
          <w:sz w:val="24"/>
          <w:szCs w:val="24"/>
        </w:rPr>
      </w:pPr>
      <w:r w:rsidRPr="001F00C4">
        <w:rPr>
          <w:rFonts w:ascii="Times New Roman" w:hAnsi="Times New Roman" w:cs="Times New Roman"/>
          <w:sz w:val="24"/>
          <w:szCs w:val="24"/>
        </w:rPr>
        <w:t xml:space="preserve">These three steps represent a single PCR cycle. The products of the first cycle are replicated for further amplification. This reaction can be performed many times to supply unlimited copies of the amplified DNA. During repetition of the cycle regular </w:t>
      </w:r>
      <w:proofErr w:type="spellStart"/>
      <w:r w:rsidRPr="001F00C4">
        <w:rPr>
          <w:rFonts w:ascii="Times New Roman" w:hAnsi="Times New Roman" w:cs="Times New Roman"/>
          <w:sz w:val="24"/>
          <w:szCs w:val="24"/>
        </w:rPr>
        <w:t>denaturation</w:t>
      </w:r>
      <w:proofErr w:type="spellEnd"/>
      <w:r w:rsidRPr="001F00C4">
        <w:rPr>
          <w:rFonts w:ascii="Times New Roman" w:hAnsi="Times New Roman" w:cs="Times New Roman"/>
          <w:sz w:val="24"/>
          <w:szCs w:val="24"/>
        </w:rPr>
        <w:t xml:space="preserve"> of the freshly synthesized double stranded DNA molecules is carried out. </w:t>
      </w:r>
    </w:p>
    <w:p w:rsidR="004800A0" w:rsidRPr="001F00C4" w:rsidRDefault="004800A0" w:rsidP="001F00C4">
      <w:pPr>
        <w:spacing w:before="240"/>
        <w:jc w:val="both"/>
        <w:rPr>
          <w:rFonts w:ascii="Times New Roman" w:hAnsi="Times New Roman" w:cs="Times New Roman"/>
          <w:sz w:val="24"/>
          <w:szCs w:val="24"/>
        </w:rPr>
      </w:pPr>
      <w:r w:rsidRPr="004800A0">
        <w:rPr>
          <w:rFonts w:ascii="Times New Roman" w:hAnsi="Times New Roman" w:cs="Times New Roman"/>
          <w:noProof/>
          <w:sz w:val="24"/>
          <w:szCs w:val="24"/>
        </w:rPr>
        <w:lastRenderedPageBreak/>
        <w:drawing>
          <wp:inline distT="0" distB="0" distL="0" distR="0">
            <wp:extent cx="5943600" cy="4407535"/>
            <wp:effectExtent l="19050" t="0" r="0" b="0"/>
            <wp:docPr id="19" name="Picture 8" descr="Advantages and disadvantages of PCR technology – faCellitate"/>
            <wp:cNvGraphicFramePr/>
            <a:graphic xmlns:a="http://schemas.openxmlformats.org/drawingml/2006/main">
              <a:graphicData uri="http://schemas.openxmlformats.org/drawingml/2006/picture">
                <pic:pic xmlns:pic="http://schemas.openxmlformats.org/drawingml/2006/picture">
                  <pic:nvPicPr>
                    <pic:cNvPr id="8194" name="Picture 2" descr="Advantages and disadvantages of PCR technology – faCellitate"/>
                    <pic:cNvPicPr>
                      <a:picLocks noChangeAspect="1" noChangeArrowheads="1"/>
                    </pic:cNvPicPr>
                  </pic:nvPicPr>
                  <pic:blipFill>
                    <a:blip r:embed="rId28"/>
                    <a:srcRect/>
                    <a:stretch>
                      <a:fillRect/>
                    </a:stretch>
                  </pic:blipFill>
                  <pic:spPr bwMode="auto">
                    <a:xfrm>
                      <a:off x="0" y="0"/>
                      <a:ext cx="5943600" cy="4407535"/>
                    </a:xfrm>
                    <a:prstGeom prst="rect">
                      <a:avLst/>
                    </a:prstGeom>
                    <a:noFill/>
                  </pic:spPr>
                </pic:pic>
              </a:graphicData>
            </a:graphic>
          </wp:inline>
        </w:drawing>
      </w:r>
    </w:p>
    <w:p w:rsidR="001F00C4" w:rsidRPr="001F00C4" w:rsidRDefault="001F00C4" w:rsidP="001F00C4">
      <w:pPr>
        <w:spacing w:before="240"/>
        <w:jc w:val="both"/>
        <w:rPr>
          <w:rFonts w:ascii="Times New Roman" w:hAnsi="Times New Roman" w:cs="Times New Roman"/>
          <w:b/>
          <w:bCs/>
          <w:sz w:val="24"/>
          <w:szCs w:val="24"/>
        </w:rPr>
      </w:pPr>
      <w:r w:rsidRPr="001F00C4">
        <w:rPr>
          <w:rFonts w:ascii="Times New Roman" w:hAnsi="Times New Roman" w:cs="Times New Roman"/>
          <w:b/>
          <w:bCs/>
          <w:sz w:val="24"/>
          <w:szCs w:val="24"/>
        </w:rPr>
        <w:t>Applications of PCR</w:t>
      </w:r>
    </w:p>
    <w:p w:rsidR="001F00C4" w:rsidRPr="001F00C4" w:rsidRDefault="001F00C4" w:rsidP="001F00C4">
      <w:pPr>
        <w:numPr>
          <w:ilvl w:val="0"/>
          <w:numId w:val="13"/>
        </w:numPr>
        <w:spacing w:after="0" w:line="240" w:lineRule="auto"/>
        <w:jc w:val="both"/>
        <w:rPr>
          <w:rFonts w:ascii="Times New Roman" w:hAnsi="Times New Roman" w:cs="Times New Roman"/>
          <w:sz w:val="24"/>
          <w:szCs w:val="24"/>
        </w:rPr>
      </w:pPr>
      <w:r w:rsidRPr="001F00C4">
        <w:rPr>
          <w:rFonts w:ascii="Times New Roman" w:hAnsi="Times New Roman" w:cs="Times New Roman"/>
          <w:sz w:val="24"/>
          <w:szCs w:val="24"/>
        </w:rPr>
        <w:t>After 25 cycles the target DNA is amplified about 10</w:t>
      </w:r>
      <w:r w:rsidRPr="001F00C4">
        <w:rPr>
          <w:rFonts w:ascii="Times New Roman" w:hAnsi="Times New Roman" w:cs="Times New Roman"/>
          <w:sz w:val="24"/>
          <w:szCs w:val="24"/>
          <w:vertAlign w:val="superscript"/>
        </w:rPr>
        <w:t>6</w:t>
      </w:r>
      <w:r w:rsidRPr="001F00C4">
        <w:rPr>
          <w:rFonts w:ascii="Times New Roman" w:hAnsi="Times New Roman" w:cs="Times New Roman"/>
          <w:sz w:val="24"/>
          <w:szCs w:val="24"/>
        </w:rPr>
        <w:t xml:space="preserve"> fold. </w:t>
      </w:r>
    </w:p>
    <w:p w:rsidR="001F00C4" w:rsidRPr="001F00C4" w:rsidRDefault="001F00C4" w:rsidP="001F00C4">
      <w:pPr>
        <w:numPr>
          <w:ilvl w:val="0"/>
          <w:numId w:val="13"/>
        </w:numPr>
        <w:spacing w:after="0" w:line="240" w:lineRule="auto"/>
        <w:jc w:val="both"/>
        <w:rPr>
          <w:rFonts w:ascii="Times New Roman" w:hAnsi="Times New Roman" w:cs="Times New Roman"/>
          <w:sz w:val="24"/>
          <w:szCs w:val="24"/>
        </w:rPr>
      </w:pPr>
      <w:r w:rsidRPr="001F00C4">
        <w:rPr>
          <w:rFonts w:ascii="Times New Roman" w:hAnsi="Times New Roman" w:cs="Times New Roman"/>
          <w:sz w:val="24"/>
          <w:szCs w:val="24"/>
        </w:rPr>
        <w:t>PCR can detect and amplify as little as 1 DNA molecule. It allows successful cloning of DNA even from samples which are more than 40,000 years old or mummified human bodies, extinct animals like wooly mammoth or dinosaurs.</w:t>
      </w:r>
    </w:p>
    <w:p w:rsidR="001F00C4" w:rsidRPr="001F00C4" w:rsidRDefault="001F00C4" w:rsidP="001F00C4">
      <w:pPr>
        <w:numPr>
          <w:ilvl w:val="0"/>
          <w:numId w:val="13"/>
        </w:numPr>
        <w:spacing w:after="0" w:line="240" w:lineRule="auto"/>
        <w:jc w:val="both"/>
        <w:rPr>
          <w:rFonts w:ascii="Times New Roman" w:hAnsi="Times New Roman" w:cs="Times New Roman"/>
          <w:sz w:val="24"/>
          <w:szCs w:val="24"/>
        </w:rPr>
      </w:pPr>
      <w:r w:rsidRPr="001F00C4">
        <w:rPr>
          <w:rFonts w:ascii="Times New Roman" w:hAnsi="Times New Roman" w:cs="Times New Roman"/>
          <w:sz w:val="24"/>
          <w:szCs w:val="24"/>
        </w:rPr>
        <w:t xml:space="preserve">Highly useful in new fields like molecular archaeology, molecular </w:t>
      </w:r>
      <w:proofErr w:type="spellStart"/>
      <w:r w:rsidRPr="001F00C4">
        <w:rPr>
          <w:rFonts w:ascii="Times New Roman" w:hAnsi="Times New Roman" w:cs="Times New Roman"/>
          <w:sz w:val="24"/>
          <w:szCs w:val="24"/>
        </w:rPr>
        <w:t>palaeontology</w:t>
      </w:r>
      <w:proofErr w:type="spellEnd"/>
    </w:p>
    <w:p w:rsidR="001F00C4" w:rsidRPr="001F00C4" w:rsidRDefault="001F00C4" w:rsidP="001F00C4">
      <w:pPr>
        <w:numPr>
          <w:ilvl w:val="0"/>
          <w:numId w:val="13"/>
        </w:numPr>
        <w:spacing w:after="0" w:line="240" w:lineRule="auto"/>
        <w:jc w:val="both"/>
        <w:rPr>
          <w:rFonts w:ascii="Times New Roman" w:hAnsi="Times New Roman" w:cs="Times New Roman"/>
          <w:sz w:val="24"/>
          <w:szCs w:val="24"/>
        </w:rPr>
      </w:pPr>
      <w:r w:rsidRPr="001F00C4">
        <w:rPr>
          <w:rFonts w:ascii="Times New Roman" w:hAnsi="Times New Roman" w:cs="Times New Roman"/>
          <w:sz w:val="24"/>
          <w:szCs w:val="24"/>
        </w:rPr>
        <w:t>To trace the evolution of pathogenic viruses, forensic medicine, detection of viral infections before causing the disease or showing the symptoms, prenatal diagnosis of genetic disorders</w:t>
      </w:r>
    </w:p>
    <w:p w:rsidR="001F00C4" w:rsidRPr="001F00C4" w:rsidRDefault="001F00C4" w:rsidP="001F00C4">
      <w:pPr>
        <w:numPr>
          <w:ilvl w:val="0"/>
          <w:numId w:val="13"/>
        </w:numPr>
        <w:spacing w:after="0" w:line="240" w:lineRule="auto"/>
        <w:jc w:val="both"/>
        <w:rPr>
          <w:rFonts w:ascii="Times New Roman" w:hAnsi="Times New Roman" w:cs="Times New Roman"/>
          <w:sz w:val="24"/>
          <w:szCs w:val="24"/>
        </w:rPr>
      </w:pPr>
      <w:r w:rsidRPr="001F00C4">
        <w:rPr>
          <w:rFonts w:ascii="Times New Roman" w:hAnsi="Times New Roman" w:cs="Times New Roman"/>
          <w:sz w:val="24"/>
          <w:szCs w:val="24"/>
        </w:rPr>
        <w:t xml:space="preserve">It was used for Human Genome Project </w:t>
      </w:r>
    </w:p>
    <w:p w:rsidR="001F00C4" w:rsidRPr="001F00C4" w:rsidRDefault="001F00C4" w:rsidP="001F00C4">
      <w:pPr>
        <w:rPr>
          <w:rFonts w:ascii="Times New Roman" w:hAnsi="Times New Roman" w:cs="Times New Roman"/>
          <w:sz w:val="24"/>
          <w:szCs w:val="24"/>
        </w:rPr>
      </w:pPr>
      <w:r w:rsidRPr="001F00C4">
        <w:rPr>
          <w:rFonts w:ascii="Times New Roman" w:hAnsi="Times New Roman" w:cs="Times New Roman"/>
          <w:sz w:val="24"/>
          <w:szCs w:val="24"/>
        </w:rPr>
        <w:br w:type="page"/>
      </w:r>
      <w:r w:rsidRPr="001F00C4">
        <w:rPr>
          <w:rFonts w:ascii="Times New Roman" w:hAnsi="Times New Roman" w:cs="Times New Roman"/>
          <w:noProof/>
          <w:sz w:val="24"/>
          <w:szCs w:val="24"/>
        </w:rPr>
        <w:lastRenderedPageBreak/>
        <w:drawing>
          <wp:inline distT="0" distB="0" distL="0" distR="0">
            <wp:extent cx="5492750" cy="8197850"/>
            <wp:effectExtent l="19050" t="0" r="0" b="0"/>
            <wp:docPr id="98" name="Picture 98" descr="PCR &amp; Colo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CR &amp; Colony"/>
                    <pic:cNvPicPr>
                      <a:picLocks noChangeAspect="1" noChangeArrowheads="1"/>
                    </pic:cNvPicPr>
                  </pic:nvPicPr>
                  <pic:blipFill>
                    <a:blip r:embed="rId29"/>
                    <a:srcRect l="9521" r="8153" b="10722"/>
                    <a:stretch>
                      <a:fillRect/>
                    </a:stretch>
                  </pic:blipFill>
                  <pic:spPr bwMode="auto">
                    <a:xfrm>
                      <a:off x="0" y="0"/>
                      <a:ext cx="5492750" cy="8197850"/>
                    </a:xfrm>
                    <a:prstGeom prst="rect">
                      <a:avLst/>
                    </a:prstGeom>
                    <a:noFill/>
                    <a:ln w="9525">
                      <a:noFill/>
                      <a:miter lim="800000"/>
                      <a:headEnd/>
                      <a:tailEnd/>
                    </a:ln>
                  </pic:spPr>
                </pic:pic>
              </a:graphicData>
            </a:graphic>
          </wp:inline>
        </w:drawing>
      </w:r>
    </w:p>
    <w:p w:rsidR="004800A0" w:rsidRPr="0042020E" w:rsidRDefault="004800A0" w:rsidP="001F00C4">
      <w:pPr>
        <w:rPr>
          <w:rFonts w:ascii="Times New Roman" w:hAnsi="Times New Roman" w:cs="Times New Roman"/>
          <w:b/>
          <w:sz w:val="28"/>
          <w:szCs w:val="24"/>
        </w:rPr>
      </w:pPr>
      <w:r w:rsidRPr="0042020E">
        <w:rPr>
          <w:rFonts w:ascii="Times New Roman" w:hAnsi="Times New Roman" w:cs="Times New Roman"/>
          <w:b/>
          <w:sz w:val="28"/>
          <w:szCs w:val="24"/>
        </w:rPr>
        <w:lastRenderedPageBreak/>
        <w:t>DNA Sequencing</w:t>
      </w:r>
    </w:p>
    <w:p w:rsidR="004800A0" w:rsidRDefault="004800A0" w:rsidP="001F00C4">
      <w:pPr>
        <w:rPr>
          <w:rFonts w:ascii="Times New Roman" w:hAnsi="Times New Roman" w:cs="Times New Roman"/>
          <w:sz w:val="24"/>
          <w:szCs w:val="24"/>
        </w:rPr>
      </w:pPr>
      <w:r w:rsidRPr="004800A0">
        <w:rPr>
          <w:rFonts w:ascii="Times New Roman" w:hAnsi="Times New Roman" w:cs="Times New Roman"/>
          <w:noProof/>
          <w:sz w:val="24"/>
          <w:szCs w:val="24"/>
        </w:rPr>
        <w:drawing>
          <wp:inline distT="0" distB="0" distL="0" distR="0">
            <wp:extent cx="5943600" cy="4515485"/>
            <wp:effectExtent l="19050" t="0" r="0" b="0"/>
            <wp:docPr id="18" name="Picture 7" descr="DNA sequencing - Labster Theory"/>
            <wp:cNvGraphicFramePr/>
            <a:graphic xmlns:a="http://schemas.openxmlformats.org/drawingml/2006/main">
              <a:graphicData uri="http://schemas.openxmlformats.org/drawingml/2006/picture">
                <pic:pic xmlns:pic="http://schemas.openxmlformats.org/drawingml/2006/picture">
                  <pic:nvPicPr>
                    <pic:cNvPr id="49154" name="Picture 2" descr="DNA sequencing - Labster Theory"/>
                    <pic:cNvPicPr>
                      <a:picLocks noChangeAspect="1" noChangeArrowheads="1"/>
                    </pic:cNvPicPr>
                  </pic:nvPicPr>
                  <pic:blipFill>
                    <a:blip r:embed="rId30"/>
                    <a:srcRect/>
                    <a:stretch>
                      <a:fillRect/>
                    </a:stretch>
                  </pic:blipFill>
                  <pic:spPr bwMode="auto">
                    <a:xfrm>
                      <a:off x="0" y="0"/>
                      <a:ext cx="5943600" cy="4515485"/>
                    </a:xfrm>
                    <a:prstGeom prst="rect">
                      <a:avLst/>
                    </a:prstGeom>
                    <a:noFill/>
                  </pic:spPr>
                </pic:pic>
              </a:graphicData>
            </a:graphic>
          </wp:inline>
        </w:drawing>
      </w:r>
    </w:p>
    <w:p w:rsidR="0042020E" w:rsidRDefault="0042020E" w:rsidP="001F00C4">
      <w:pPr>
        <w:rPr>
          <w:rFonts w:ascii="Times New Roman" w:hAnsi="Times New Roman" w:cs="Times New Roman"/>
          <w:sz w:val="24"/>
          <w:szCs w:val="24"/>
        </w:rPr>
      </w:pPr>
    </w:p>
    <w:p w:rsidR="0042020E" w:rsidRDefault="0042020E" w:rsidP="001F00C4">
      <w:pPr>
        <w:rPr>
          <w:rFonts w:ascii="Times New Roman" w:hAnsi="Times New Roman" w:cs="Times New Roman"/>
          <w:sz w:val="24"/>
          <w:szCs w:val="24"/>
        </w:rPr>
      </w:pPr>
    </w:p>
    <w:p w:rsidR="0042020E" w:rsidRDefault="0042020E" w:rsidP="001F00C4">
      <w:pPr>
        <w:rPr>
          <w:rFonts w:ascii="Times New Roman" w:hAnsi="Times New Roman" w:cs="Times New Roman"/>
          <w:sz w:val="24"/>
          <w:szCs w:val="24"/>
        </w:rPr>
      </w:pPr>
    </w:p>
    <w:p w:rsidR="0042020E" w:rsidRDefault="0042020E" w:rsidP="001F00C4">
      <w:pPr>
        <w:rPr>
          <w:rFonts w:ascii="Times New Roman" w:hAnsi="Times New Roman" w:cs="Times New Roman"/>
          <w:sz w:val="24"/>
          <w:szCs w:val="24"/>
        </w:rPr>
      </w:pPr>
    </w:p>
    <w:p w:rsidR="0042020E" w:rsidRDefault="0042020E" w:rsidP="001F00C4">
      <w:pPr>
        <w:rPr>
          <w:rFonts w:ascii="Times New Roman" w:hAnsi="Times New Roman" w:cs="Times New Roman"/>
          <w:sz w:val="24"/>
          <w:szCs w:val="24"/>
        </w:rPr>
      </w:pPr>
    </w:p>
    <w:p w:rsidR="0042020E" w:rsidRDefault="0042020E" w:rsidP="001F00C4">
      <w:pPr>
        <w:rPr>
          <w:rFonts w:ascii="Times New Roman" w:hAnsi="Times New Roman" w:cs="Times New Roman"/>
          <w:sz w:val="24"/>
          <w:szCs w:val="24"/>
        </w:rPr>
      </w:pPr>
    </w:p>
    <w:p w:rsidR="0042020E" w:rsidRDefault="0042020E" w:rsidP="001F00C4">
      <w:pPr>
        <w:rPr>
          <w:rFonts w:ascii="Times New Roman" w:hAnsi="Times New Roman" w:cs="Times New Roman"/>
          <w:sz w:val="24"/>
          <w:szCs w:val="24"/>
        </w:rPr>
      </w:pPr>
    </w:p>
    <w:p w:rsidR="0042020E" w:rsidRDefault="0042020E" w:rsidP="001F00C4">
      <w:pPr>
        <w:rPr>
          <w:rFonts w:ascii="Times New Roman" w:hAnsi="Times New Roman" w:cs="Times New Roman"/>
          <w:sz w:val="24"/>
          <w:szCs w:val="24"/>
        </w:rPr>
      </w:pPr>
    </w:p>
    <w:p w:rsidR="0042020E" w:rsidRDefault="0042020E" w:rsidP="001F00C4">
      <w:pPr>
        <w:rPr>
          <w:rFonts w:ascii="Times New Roman" w:hAnsi="Times New Roman" w:cs="Times New Roman"/>
          <w:sz w:val="24"/>
          <w:szCs w:val="24"/>
        </w:rPr>
      </w:pPr>
    </w:p>
    <w:p w:rsidR="0042020E" w:rsidRDefault="0042020E" w:rsidP="001F00C4">
      <w:pPr>
        <w:rPr>
          <w:rFonts w:ascii="Times New Roman" w:hAnsi="Times New Roman" w:cs="Times New Roman"/>
          <w:sz w:val="24"/>
          <w:szCs w:val="24"/>
        </w:rPr>
      </w:pPr>
    </w:p>
    <w:p w:rsidR="001F00C4" w:rsidRPr="0042020E" w:rsidRDefault="001F00C4" w:rsidP="001F00C4">
      <w:pPr>
        <w:rPr>
          <w:rFonts w:ascii="Times New Roman" w:hAnsi="Times New Roman" w:cs="Times New Roman"/>
          <w:b/>
          <w:sz w:val="28"/>
          <w:szCs w:val="24"/>
        </w:rPr>
      </w:pPr>
      <w:r w:rsidRPr="0042020E">
        <w:rPr>
          <w:rFonts w:ascii="Times New Roman" w:hAnsi="Times New Roman" w:cs="Times New Roman"/>
          <w:b/>
          <w:sz w:val="28"/>
          <w:szCs w:val="24"/>
        </w:rPr>
        <w:lastRenderedPageBreak/>
        <w:t>DNA microarray-</w:t>
      </w:r>
    </w:p>
    <w:p w:rsidR="001F00C4" w:rsidRPr="001F00C4" w:rsidRDefault="004800A0" w:rsidP="001F00C4">
      <w:pPr>
        <w:rPr>
          <w:rFonts w:ascii="Times New Roman" w:hAnsi="Times New Roman" w:cs="Times New Roman"/>
          <w:sz w:val="24"/>
          <w:szCs w:val="24"/>
        </w:rPr>
      </w:pPr>
      <w:r w:rsidRPr="004800A0">
        <w:rPr>
          <w:rFonts w:ascii="Times New Roman" w:hAnsi="Times New Roman" w:cs="Times New Roman"/>
          <w:noProof/>
          <w:sz w:val="24"/>
          <w:szCs w:val="24"/>
        </w:rPr>
        <w:drawing>
          <wp:inline distT="0" distB="0" distL="0" distR="0">
            <wp:extent cx="5943600" cy="4230370"/>
            <wp:effectExtent l="19050" t="0" r="0" b="0"/>
            <wp:docPr id="20" name="Picture 9" descr="DNA Microarrays | BioNinja">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015BC6FC-0698-4809-A530-1D129DE96D6C}"/>
                </a:ext>
              </a:extLst>
            </wp:docPr>
            <wp:cNvGraphicFramePr/>
            <a:graphic xmlns:a="http://schemas.openxmlformats.org/drawingml/2006/main">
              <a:graphicData uri="http://schemas.openxmlformats.org/drawingml/2006/picture">
                <pic:pic xmlns:pic="http://schemas.openxmlformats.org/drawingml/2006/picture">
                  <pic:nvPicPr>
                    <pic:cNvPr id="4" name="Picture 2" descr="DNA Microarrays | BioNinja">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015BC6FC-0698-4809-A530-1D129DE96D6C}"/>
                        </a:ext>
                      </a:extLst>
                    </pic:cNvPr>
                    <pic:cNvPicPr>
                      <a:picLocks noChangeAspect="1" noChangeArrowheads="1"/>
                    </pic:cNvPicPr>
                  </pic:nvPicPr>
                  <pic:blipFill>
                    <a:blip r:embed="rId31">
                      <a:extLst>
                        <a:ext uri="{28A0092B-C50C-407E-A947-70E740481C1C}">
                          <a14:useLocalDpi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4230370"/>
                    </a:xfrm>
                    <a:prstGeom prst="rect">
                      <a:avLst/>
                    </a:prstGeom>
                    <a:noFill/>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sectPr w:rsidR="001F00C4" w:rsidRPr="001F00C4" w:rsidSect="00244A82">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932BC9"/>
    <w:multiLevelType w:val="hybridMultilevel"/>
    <w:tmpl w:val="FA58B34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
    <w:nsid w:val="0E725BAC"/>
    <w:multiLevelType w:val="hybridMultilevel"/>
    <w:tmpl w:val="B7A4C5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150D5662"/>
    <w:multiLevelType w:val="hybridMultilevel"/>
    <w:tmpl w:val="7B92ECD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
    <w:nsid w:val="18907DED"/>
    <w:multiLevelType w:val="hybridMultilevel"/>
    <w:tmpl w:val="7D466E0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
    <w:nsid w:val="216E2C0E"/>
    <w:multiLevelType w:val="hybridMultilevel"/>
    <w:tmpl w:val="82DA6B8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2628766D"/>
    <w:multiLevelType w:val="hybridMultilevel"/>
    <w:tmpl w:val="54B294F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nsid w:val="3F1258F6"/>
    <w:multiLevelType w:val="hybridMultilevel"/>
    <w:tmpl w:val="D722B4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7F04E5F"/>
    <w:multiLevelType w:val="hybridMultilevel"/>
    <w:tmpl w:val="BB842A9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5BB448E1"/>
    <w:multiLevelType w:val="hybridMultilevel"/>
    <w:tmpl w:val="6DF6F68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9">
    <w:nsid w:val="5CB95FE6"/>
    <w:multiLevelType w:val="hybridMultilevel"/>
    <w:tmpl w:val="7EAC130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
    <w:nsid w:val="616472AF"/>
    <w:multiLevelType w:val="hybridMultilevel"/>
    <w:tmpl w:val="F364D43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67EF18B2"/>
    <w:multiLevelType w:val="hybridMultilevel"/>
    <w:tmpl w:val="42623BB2"/>
    <w:lvl w:ilvl="0" w:tplc="D0A0437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9CE4224"/>
    <w:multiLevelType w:val="hybridMultilevel"/>
    <w:tmpl w:val="61DA6E0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nsid w:val="7816235A"/>
    <w:multiLevelType w:val="multilevel"/>
    <w:tmpl w:val="D3D66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1"/>
  </w:num>
  <w:num w:numId="3">
    <w:abstractNumId w:val="13"/>
  </w:num>
  <w:num w:numId="4">
    <w:abstractNumId w:val="0"/>
  </w:num>
  <w:num w:numId="5">
    <w:abstractNumId w:val="12"/>
  </w:num>
  <w:num w:numId="6">
    <w:abstractNumId w:val="8"/>
  </w:num>
  <w:num w:numId="7">
    <w:abstractNumId w:val="9"/>
  </w:num>
  <w:num w:numId="8">
    <w:abstractNumId w:val="5"/>
  </w:num>
  <w:num w:numId="9">
    <w:abstractNumId w:val="3"/>
  </w:num>
  <w:num w:numId="10">
    <w:abstractNumId w:val="7"/>
  </w:num>
  <w:num w:numId="11">
    <w:abstractNumId w:val="4"/>
  </w:num>
  <w:num w:numId="12">
    <w:abstractNumId w:val="1"/>
  </w:num>
  <w:num w:numId="13">
    <w:abstractNumId w:val="10"/>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707B6B"/>
    <w:rsid w:val="001F00C4"/>
    <w:rsid w:val="00244A82"/>
    <w:rsid w:val="003A0CBA"/>
    <w:rsid w:val="0042020E"/>
    <w:rsid w:val="00460F24"/>
    <w:rsid w:val="004800A0"/>
    <w:rsid w:val="0056684A"/>
    <w:rsid w:val="0064607D"/>
    <w:rsid w:val="006C7D99"/>
    <w:rsid w:val="00707B6B"/>
    <w:rsid w:val="009479E7"/>
    <w:rsid w:val="009B372F"/>
    <w:rsid w:val="00A41BCD"/>
    <w:rsid w:val="00B87A79"/>
    <w:rsid w:val="00D72CF5"/>
    <w:rsid w:val="00DE2A54"/>
    <w:rsid w:val="00EF3DF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4A8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7B6B"/>
    <w:pPr>
      <w:ind w:left="720"/>
      <w:contextualSpacing/>
    </w:pPr>
  </w:style>
  <w:style w:type="paragraph" w:styleId="NormalWeb">
    <w:name w:val="Normal (Web)"/>
    <w:basedOn w:val="Normal"/>
    <w:uiPriority w:val="99"/>
    <w:rsid w:val="009479E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479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79E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wmf"/><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503</TotalTime>
  <Pages>27</Pages>
  <Words>3658</Words>
  <Characters>20854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cp:revision>
  <dcterms:created xsi:type="dcterms:W3CDTF">2023-09-22T06:26:00Z</dcterms:created>
  <dcterms:modified xsi:type="dcterms:W3CDTF">2023-10-17T12:00:00Z</dcterms:modified>
</cp:coreProperties>
</file>